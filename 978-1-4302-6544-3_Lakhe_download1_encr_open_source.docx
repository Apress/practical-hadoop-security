
<file path=[Content_Types].xml><?xml version="1.0" encoding="utf-8"?>
<Types xmlns="http://schemas.openxmlformats.org/package/2006/content-types">
  <Default Extension="bin" ContentType="application/vnd.ms-word.attachedToolbars"/>
  <Default Extension="png" ContentType="image/png"/>
  <Default Extension="rels" ContentType="application/vnd.openxmlformats-package.relationships+xml"/>
  <Default Extension="xml" ContentType="application/xml"/>
  <Default Extension="wdp" ContentType="image/vnd.ms-photo"/>
  <Default Extension="odttf" ContentType="application/vnd.openxmlformats-officedocument.obfuscatedFont"/>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ded.xml" ContentType="application/vnd.openxmlformats-officedocument.wordprocessingml.commentsExtended+xml"/>
  <Override PartName="/word/people.xml" ContentType="application/vnd.openxmlformats-officedocument.wordprocessingml.peop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B79D5DC" w14:textId="3CD9E369" w:rsidR="003F7CF2" w:rsidRDefault="00036C63" w:rsidP="003F7CF2">
      <w:pPr>
        <w:pStyle w:val="ChapterTitle"/>
      </w:pPr>
      <w:bookmarkStart w:id="0" w:name="_GoBack"/>
      <w:bookmarkEnd w:id="0"/>
      <w:r>
        <w:t>E</w:t>
      </w:r>
      <w:r w:rsidR="003F7CF2">
        <w:t xml:space="preserve">ncryption </w:t>
      </w:r>
      <w:r>
        <w:t xml:space="preserve">at rest using </w:t>
      </w:r>
      <w:proofErr w:type="spellStart"/>
      <w:r>
        <w:t>eCryptfs</w:t>
      </w:r>
      <w:proofErr w:type="spellEnd"/>
      <w:r w:rsidR="003F7CF2">
        <w:t xml:space="preserve"> </w:t>
      </w:r>
    </w:p>
    <w:p w14:paraId="096D4C23" w14:textId="59567900" w:rsidR="00036C63" w:rsidRDefault="00036C63" w:rsidP="00036C63">
      <w:pPr>
        <w:pStyle w:val="BodyTextFirst"/>
        <w:spacing w:before="0" w:after="0"/>
      </w:pPr>
      <w:r>
        <w:t xml:space="preserve">In chapter 8, I have discussed setting up encryption at rest using AWS ‘model C’ or a model where AWS manages keys as well as method of encryption for you. Everything is ‘point and click’. It is the most inflexible yet most convenient, easy and fast way of setting up encryption at rest. However, there are situations where you need more control over the method of encryption and also over key storage. Open source file system </w:t>
      </w:r>
      <w:proofErr w:type="spellStart"/>
      <w:r>
        <w:t>eCryptfs</w:t>
      </w:r>
      <w:proofErr w:type="spellEnd"/>
      <w:r>
        <w:t xml:space="preserve"> can be used effectively with H</w:t>
      </w:r>
      <w:r w:rsidR="007E25D9">
        <w:t>adoop</w:t>
      </w:r>
      <w:r>
        <w:t xml:space="preserve"> to provide encryption at rest. In this download section, I will discuss the installation and step-by-step implementation of </w:t>
      </w:r>
      <w:proofErr w:type="spellStart"/>
      <w:r>
        <w:t>eCryptfs</w:t>
      </w:r>
      <w:proofErr w:type="spellEnd"/>
      <w:r>
        <w:t xml:space="preserve"> for H</w:t>
      </w:r>
      <w:r w:rsidR="007E25D9">
        <w:t>adoop</w:t>
      </w:r>
      <w:r>
        <w:t xml:space="preserve"> encryption at rest.</w:t>
      </w:r>
    </w:p>
    <w:p w14:paraId="6649CF5A" w14:textId="77777777" w:rsidR="00036C63" w:rsidRDefault="00036C63" w:rsidP="00036C63">
      <w:pPr>
        <w:pStyle w:val="BodyTextFirst"/>
        <w:spacing w:before="0" w:after="0" w:line="240" w:lineRule="auto"/>
        <w:rPr>
          <w:b/>
          <w:bCs/>
        </w:rPr>
      </w:pPr>
    </w:p>
    <w:p w14:paraId="6E531AF5" w14:textId="061FC2BE" w:rsidR="00036C63" w:rsidRDefault="00036C63" w:rsidP="00036C63">
      <w:pPr>
        <w:pStyle w:val="BodyTextFirst"/>
        <w:spacing w:before="0" w:after="0"/>
      </w:pPr>
      <w:proofErr w:type="spellStart"/>
      <w:proofErr w:type="gramStart"/>
      <w:r w:rsidRPr="00036C63">
        <w:rPr>
          <w:b/>
          <w:bCs/>
        </w:rPr>
        <w:t>eCryptfs</w:t>
      </w:r>
      <w:proofErr w:type="spellEnd"/>
      <w:proofErr w:type="gramEnd"/>
      <w:r w:rsidRPr="00036C63">
        <w:t> (</w:t>
      </w:r>
      <w:r w:rsidRPr="00036C63">
        <w:rPr>
          <w:b/>
          <w:bCs/>
          <w:i/>
          <w:iCs/>
        </w:rPr>
        <w:t>E</w:t>
      </w:r>
      <w:r w:rsidRPr="00036C63">
        <w:rPr>
          <w:i/>
          <w:iCs/>
        </w:rPr>
        <w:t>nterprise </w:t>
      </w:r>
      <w:r w:rsidRPr="00036C63">
        <w:rPr>
          <w:b/>
          <w:bCs/>
          <w:i/>
          <w:iCs/>
        </w:rPr>
        <w:t>Crypt</w:t>
      </w:r>
      <w:r w:rsidRPr="00036C63">
        <w:rPr>
          <w:i/>
          <w:iCs/>
        </w:rPr>
        <w:t>ographic </w:t>
      </w:r>
      <w:r w:rsidRPr="00036C63">
        <w:rPr>
          <w:b/>
          <w:bCs/>
          <w:i/>
          <w:iCs/>
        </w:rPr>
        <w:t>F</w:t>
      </w:r>
      <w:r w:rsidRPr="00036C63">
        <w:rPr>
          <w:i/>
          <w:iCs/>
        </w:rPr>
        <w:t>ile</w:t>
      </w:r>
      <w:r w:rsidRPr="00036C63">
        <w:rPr>
          <w:b/>
          <w:bCs/>
          <w:i/>
          <w:iCs/>
        </w:rPr>
        <w:t>s</w:t>
      </w:r>
      <w:r w:rsidRPr="00036C63">
        <w:rPr>
          <w:i/>
          <w:iCs/>
        </w:rPr>
        <w:t>ystem</w:t>
      </w:r>
      <w:r w:rsidRPr="00036C63">
        <w:t xml:space="preserve">) is a POSIX-compliant encrypted file system that </w:t>
      </w:r>
      <w:r>
        <w:t>is</w:t>
      </w:r>
      <w:r w:rsidRPr="00036C63">
        <w:t xml:space="preserve"> part of the Linux Kernel. </w:t>
      </w:r>
      <w:proofErr w:type="spellStart"/>
      <w:proofErr w:type="gramStart"/>
      <w:r w:rsidR="007E25D9">
        <w:t>eCryptfs</w:t>
      </w:r>
      <w:proofErr w:type="spellEnd"/>
      <w:proofErr w:type="gramEnd"/>
      <w:r w:rsidR="007E25D9">
        <w:t xml:space="preserve"> provides </w:t>
      </w:r>
      <w:r w:rsidR="007E25D9" w:rsidRPr="00036C63">
        <w:t xml:space="preserve">filesystem-level encryption </w:t>
      </w:r>
      <w:r w:rsidR="007E25D9">
        <w:t xml:space="preserve">that </w:t>
      </w:r>
      <w:r w:rsidR="007E25D9" w:rsidRPr="00036C63">
        <w:t xml:space="preserve">can </w:t>
      </w:r>
      <w:r w:rsidR="007E25D9">
        <w:t>be configured for</w:t>
      </w:r>
      <w:r w:rsidR="007E25D9" w:rsidRPr="00036C63">
        <w:t xml:space="preserve"> an existing partition</w:t>
      </w:r>
      <w:r w:rsidR="007E25D9">
        <w:t xml:space="preserve"> and can </w:t>
      </w:r>
      <w:r w:rsidR="007E25D9" w:rsidRPr="00036C63">
        <w:t>applied selectively on a per-file or per-directory</w:t>
      </w:r>
      <w:r w:rsidR="007E25D9">
        <w:t xml:space="preserve"> </w:t>
      </w:r>
      <w:r w:rsidR="007E25D9" w:rsidRPr="00036C63">
        <w:t>basis.</w:t>
      </w:r>
      <w:r w:rsidR="007E25D9">
        <w:t xml:space="preserve"> </w:t>
      </w:r>
      <w:proofErr w:type="spellStart"/>
      <w:r w:rsidRPr="00036C63">
        <w:t>eCryptfs</w:t>
      </w:r>
      <w:proofErr w:type="spellEnd"/>
      <w:r w:rsidRPr="00036C63">
        <w:t xml:space="preserve"> </w:t>
      </w:r>
      <w:r>
        <w:t>is</w:t>
      </w:r>
      <w:r w:rsidRPr="00036C63">
        <w:t xml:space="preserve"> </w:t>
      </w:r>
      <w:r>
        <w:t xml:space="preserve">included </w:t>
      </w:r>
      <w:r w:rsidR="007E25D9">
        <w:t xml:space="preserve">as a ‘package’ (or application) </w:t>
      </w:r>
      <w:r>
        <w:t xml:space="preserve">with </w:t>
      </w:r>
      <w:proofErr w:type="spellStart"/>
      <w:r>
        <w:t>linux</w:t>
      </w:r>
      <w:proofErr w:type="spellEnd"/>
      <w:r>
        <w:t xml:space="preserve">-based open source operating system </w:t>
      </w:r>
      <w:r w:rsidRPr="00036C63">
        <w:t>Ubuntu</w:t>
      </w:r>
      <w:r>
        <w:t xml:space="preserve">; but if you are using another open source </w:t>
      </w:r>
      <w:proofErr w:type="spellStart"/>
      <w:r>
        <w:t>linux</w:t>
      </w:r>
      <w:proofErr w:type="spellEnd"/>
      <w:r>
        <w:t xml:space="preserve"> implementation, then you need to download appropriate versions of packages ‘</w:t>
      </w:r>
      <w:proofErr w:type="spellStart"/>
      <w:r>
        <w:t>ecyptfs-utils</w:t>
      </w:r>
      <w:proofErr w:type="spellEnd"/>
      <w:r>
        <w:t>’, ‘</w:t>
      </w:r>
      <w:proofErr w:type="spellStart"/>
      <w:r>
        <w:t>keyutils</w:t>
      </w:r>
      <w:proofErr w:type="spellEnd"/>
      <w:r>
        <w:t>’ and ‘trousers’</w:t>
      </w:r>
      <w:r w:rsidRPr="00036C63">
        <w:t>.</w:t>
      </w:r>
    </w:p>
    <w:p w14:paraId="218429F1" w14:textId="77777777" w:rsidR="00036C63" w:rsidRDefault="00036C63" w:rsidP="00036C63">
      <w:pPr>
        <w:pStyle w:val="BodyTextFirst"/>
        <w:spacing w:before="0" w:after="0" w:line="240" w:lineRule="auto"/>
      </w:pPr>
    </w:p>
    <w:p w14:paraId="06236943" w14:textId="5A8A518A" w:rsidR="00036C63" w:rsidRDefault="00036C63" w:rsidP="00036C63">
      <w:pPr>
        <w:pStyle w:val="BodyTextFirst"/>
      </w:pPr>
      <w:r>
        <w:t xml:space="preserve">For my example, I have used </w:t>
      </w:r>
      <w:proofErr w:type="spellStart"/>
      <w:r>
        <w:t>CentOS</w:t>
      </w:r>
      <w:proofErr w:type="spellEnd"/>
      <w:r>
        <w:t xml:space="preserve"> 6.4 and had to download and install the packages </w:t>
      </w:r>
      <w:r w:rsidR="00B90578">
        <w:t>as following (‘#’ is the command prompt)</w:t>
      </w:r>
      <w:r>
        <w:t>:</w:t>
      </w:r>
    </w:p>
    <w:p w14:paraId="077F8AA3" w14:textId="147B6EF1" w:rsidR="00036C63" w:rsidRPr="00614915" w:rsidRDefault="00B90578" w:rsidP="00036C63">
      <w:pPr>
        <w:pStyle w:val="BodyTextFirst"/>
        <w:rPr>
          <w:rFonts w:ascii="Courier New" w:hAnsi="Courier New" w:cs="Courier New"/>
        </w:rPr>
      </w:pPr>
      <w:r w:rsidRPr="00614915">
        <w:rPr>
          <w:rFonts w:ascii="Courier New" w:hAnsi="Courier New" w:cs="Courier New"/>
        </w:rPr>
        <w:t xml:space="preserve"># </w:t>
      </w:r>
      <w:proofErr w:type="gramStart"/>
      <w:r w:rsidRPr="00614915">
        <w:rPr>
          <w:rFonts w:ascii="Courier New" w:hAnsi="Courier New" w:cs="Courier New"/>
        </w:rPr>
        <w:t>yum</w:t>
      </w:r>
      <w:proofErr w:type="gramEnd"/>
      <w:r w:rsidRPr="00614915">
        <w:rPr>
          <w:rFonts w:ascii="Courier New" w:hAnsi="Courier New" w:cs="Courier New"/>
        </w:rPr>
        <w:t xml:space="preserve"> install </w:t>
      </w:r>
      <w:r w:rsidR="00036C63" w:rsidRPr="00614915">
        <w:rPr>
          <w:rFonts w:ascii="Courier New" w:hAnsi="Courier New" w:cs="Courier New"/>
        </w:rPr>
        <w:t>keyutils-1.4-4.el6.x86_64.rpm</w:t>
      </w:r>
    </w:p>
    <w:p w14:paraId="2BE234F0" w14:textId="12066F93" w:rsidR="00036C63" w:rsidRPr="00614915" w:rsidRDefault="00B90578" w:rsidP="00036C63">
      <w:pPr>
        <w:pStyle w:val="BodyTextFirst"/>
        <w:rPr>
          <w:rFonts w:ascii="Courier New" w:hAnsi="Courier New" w:cs="Courier New"/>
        </w:rPr>
      </w:pPr>
      <w:r w:rsidRPr="00614915">
        <w:rPr>
          <w:rFonts w:ascii="Courier New" w:hAnsi="Courier New" w:cs="Courier New"/>
        </w:rPr>
        <w:t xml:space="preserve"># </w:t>
      </w:r>
      <w:proofErr w:type="gramStart"/>
      <w:r w:rsidRPr="00614915">
        <w:rPr>
          <w:rFonts w:ascii="Courier New" w:hAnsi="Courier New" w:cs="Courier New"/>
        </w:rPr>
        <w:t>yum</w:t>
      </w:r>
      <w:proofErr w:type="gramEnd"/>
      <w:r w:rsidRPr="00614915">
        <w:rPr>
          <w:rFonts w:ascii="Courier New" w:hAnsi="Courier New" w:cs="Courier New"/>
        </w:rPr>
        <w:t xml:space="preserve"> install </w:t>
      </w:r>
      <w:r w:rsidR="00036C63" w:rsidRPr="00614915">
        <w:rPr>
          <w:rFonts w:ascii="Courier New" w:hAnsi="Courier New" w:cs="Courier New"/>
        </w:rPr>
        <w:t>trousers-0.3.4-4.el6.x86_64.rpm</w:t>
      </w:r>
    </w:p>
    <w:p w14:paraId="7117EBDE" w14:textId="01CF8AA4" w:rsidR="00036C63" w:rsidRPr="00614915" w:rsidRDefault="00B90578" w:rsidP="00036C63">
      <w:pPr>
        <w:pStyle w:val="BodyTextFirst"/>
        <w:rPr>
          <w:rFonts w:ascii="Courier New" w:hAnsi="Courier New" w:cs="Courier New"/>
        </w:rPr>
      </w:pPr>
      <w:r w:rsidRPr="00614915">
        <w:rPr>
          <w:rFonts w:ascii="Courier New" w:hAnsi="Courier New" w:cs="Courier New"/>
        </w:rPr>
        <w:t xml:space="preserve"># </w:t>
      </w:r>
      <w:proofErr w:type="gramStart"/>
      <w:r w:rsidRPr="00614915">
        <w:rPr>
          <w:rFonts w:ascii="Courier New" w:hAnsi="Courier New" w:cs="Courier New"/>
        </w:rPr>
        <w:t>yum</w:t>
      </w:r>
      <w:proofErr w:type="gramEnd"/>
      <w:r w:rsidRPr="00614915">
        <w:rPr>
          <w:rFonts w:ascii="Courier New" w:hAnsi="Courier New" w:cs="Courier New"/>
        </w:rPr>
        <w:t xml:space="preserve"> install </w:t>
      </w:r>
      <w:r w:rsidR="00036C63" w:rsidRPr="00614915">
        <w:rPr>
          <w:rFonts w:ascii="Courier New" w:hAnsi="Courier New" w:cs="Courier New"/>
        </w:rPr>
        <w:t>ecryptfs-utils-82-6.el6_1.3.x86_64.rpm</w:t>
      </w:r>
    </w:p>
    <w:p w14:paraId="070BE771" w14:textId="77777777" w:rsidR="00036C63" w:rsidRDefault="00036C63" w:rsidP="00B90578">
      <w:pPr>
        <w:pStyle w:val="BodyTextFirst"/>
        <w:spacing w:before="0" w:after="0" w:line="240" w:lineRule="auto"/>
      </w:pPr>
    </w:p>
    <w:p w14:paraId="17A4FA08" w14:textId="77777777" w:rsidR="007E25D9" w:rsidRDefault="00B90578" w:rsidP="00036C63">
      <w:pPr>
        <w:pStyle w:val="BodyTextFirst"/>
      </w:pPr>
      <w:r>
        <w:t xml:space="preserve">To test the install, I created 2 directories ‘lower’ (to hold </w:t>
      </w:r>
      <w:r w:rsidR="007E25D9">
        <w:t>un</w:t>
      </w:r>
      <w:r>
        <w:t xml:space="preserve">encrypted data) and ‘upper’ (to hold encrypted data). I copied 2 text files in the ‘lower’ directory. </w:t>
      </w:r>
    </w:p>
    <w:p w14:paraId="46092E0F" w14:textId="2F18C618" w:rsidR="00B90578" w:rsidRDefault="00B90578" w:rsidP="00036C63">
      <w:pPr>
        <w:pStyle w:val="BodyTextFirst"/>
      </w:pPr>
      <w:r>
        <w:t xml:space="preserve">When I check the mounted </w:t>
      </w:r>
      <w:proofErr w:type="spellStart"/>
      <w:r>
        <w:t>filesystems</w:t>
      </w:r>
      <w:proofErr w:type="spellEnd"/>
      <w:r>
        <w:t>, I see the following:</w:t>
      </w:r>
    </w:p>
    <w:p w14:paraId="1C648BFE" w14:textId="76EF346D" w:rsidR="00B90578" w:rsidRDefault="00B90578" w:rsidP="00036C63">
      <w:pPr>
        <w:pStyle w:val="BodyTextFirst"/>
      </w:pPr>
      <w:r>
        <w:rPr>
          <w:noProof/>
        </w:rPr>
        <w:drawing>
          <wp:inline distT="0" distB="0" distL="0" distR="0" wp14:anchorId="5B34C6C7" wp14:editId="76D2A950">
            <wp:extent cx="4544568" cy="1362456"/>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
                      <a:extLst>
                        <a:ext uri="{BEBA8EAE-BF5A-486C-A8C5-ECC9F3942E4B}">
                          <a14:imgProps xmlns:a14="http://schemas.microsoft.com/office/drawing/2010/main">
                            <a14:imgLayer r:embed="rId14">
                              <a14:imgEffect>
                                <a14:sharpenSoften amount="30000"/>
                              </a14:imgEffect>
                            </a14:imgLayer>
                          </a14:imgProps>
                        </a:ext>
                        <a:ext uri="{28A0092B-C50C-407E-A947-70E740481C1C}">
                          <a14:useLocalDpi xmlns:a14="http://schemas.microsoft.com/office/drawing/2010/main" val="0"/>
                        </a:ext>
                      </a:extLst>
                    </a:blip>
                    <a:srcRect t="-2" r="9863" b="56388"/>
                    <a:stretch/>
                  </pic:blipFill>
                  <pic:spPr bwMode="auto">
                    <a:xfrm>
                      <a:off x="0" y="0"/>
                      <a:ext cx="4544568" cy="1362456"/>
                    </a:xfrm>
                    <a:prstGeom prst="rect">
                      <a:avLst/>
                    </a:prstGeom>
                    <a:noFill/>
                    <a:ln>
                      <a:noFill/>
                    </a:ln>
                    <a:extLst>
                      <a:ext uri="{53640926-AAD7-44D8-BBD7-CCE9431645EC}">
                        <a14:shadowObscured xmlns:a14="http://schemas.microsoft.com/office/drawing/2010/main"/>
                      </a:ext>
                    </a:extLst>
                  </pic:spPr>
                </pic:pic>
              </a:graphicData>
            </a:graphic>
          </wp:inline>
        </w:drawing>
      </w:r>
    </w:p>
    <w:p w14:paraId="11886D2F" w14:textId="330CB1B9" w:rsidR="00B90578" w:rsidRDefault="00B90578" w:rsidP="00036C63">
      <w:pPr>
        <w:pStyle w:val="BodyTextFirst"/>
      </w:pPr>
      <w:r>
        <w:t xml:space="preserve">Now let me mount the encrypted ‘lower’ directory over the ‘upper’ directory. I </w:t>
      </w:r>
      <w:r w:rsidR="007E25D9">
        <w:t>was</w:t>
      </w:r>
      <w:r>
        <w:t xml:space="preserve"> prompted for the key type and select #3 (passphrase). </w:t>
      </w:r>
      <w:r w:rsidR="007E25D9">
        <w:t xml:space="preserve">Next, I was </w:t>
      </w:r>
      <w:r>
        <w:t xml:space="preserve">prompted for a passphrase. </w:t>
      </w:r>
      <w:r w:rsidR="007E25D9">
        <w:t>I</w:t>
      </w:r>
      <w:r>
        <w:t xml:space="preserve"> noted the passphrase since </w:t>
      </w:r>
      <w:r w:rsidR="007E25D9">
        <w:t>I</w:t>
      </w:r>
      <w:r>
        <w:t xml:space="preserve"> w</w:t>
      </w:r>
      <w:r w:rsidR="007E25D9">
        <w:t>ould</w:t>
      </w:r>
      <w:r>
        <w:t xml:space="preserve"> it every time </w:t>
      </w:r>
      <w:r w:rsidR="007E25D9">
        <w:t>I</w:t>
      </w:r>
      <w:r>
        <w:t xml:space="preserve"> mount this encrypted file system. </w:t>
      </w:r>
      <w:r w:rsidR="007E25D9">
        <w:t xml:space="preserve">I </w:t>
      </w:r>
      <w:r>
        <w:t>select</w:t>
      </w:r>
      <w:r w:rsidR="007E25D9">
        <w:t>ed</w:t>
      </w:r>
      <w:r>
        <w:t xml:space="preserve"> </w:t>
      </w:r>
      <w:r w:rsidR="007E25D9">
        <w:t xml:space="preserve">the </w:t>
      </w:r>
      <w:r>
        <w:t>familiar encryption algorithm ‘</w:t>
      </w:r>
      <w:proofErr w:type="spellStart"/>
      <w:r>
        <w:t>aes</w:t>
      </w:r>
      <w:proofErr w:type="spellEnd"/>
      <w:r>
        <w:t xml:space="preserve">’ (discussed in chapter 8) with a key 16 size of 16. </w:t>
      </w:r>
      <w:r w:rsidR="007E25D9">
        <w:t>O</w:t>
      </w:r>
      <w:r>
        <w:t xml:space="preserve">ther options </w:t>
      </w:r>
      <w:r w:rsidR="007E25D9">
        <w:t xml:space="preserve">were left </w:t>
      </w:r>
      <w:r>
        <w:t xml:space="preserve">default. </w:t>
      </w:r>
      <w:r w:rsidR="007E25D9">
        <w:t>Please note, w</w:t>
      </w:r>
      <w:r>
        <w:t>hen you mount a filesystem for the first time, you will also receive a warning and a message indicating that the signature is attached to a file $HOME/.</w:t>
      </w:r>
      <w:proofErr w:type="spellStart"/>
      <w:r>
        <w:t>ecryptfs</w:t>
      </w:r>
      <w:proofErr w:type="spellEnd"/>
      <w:r>
        <w:t>/sig-cache.txt:</w:t>
      </w:r>
    </w:p>
    <w:p w14:paraId="31AAD048" w14:textId="5DB287D6" w:rsidR="00B90578" w:rsidRDefault="00B90578" w:rsidP="00036C63">
      <w:pPr>
        <w:pStyle w:val="BodyTextFirst"/>
      </w:pPr>
      <w:r>
        <w:rPr>
          <w:noProof/>
        </w:rPr>
        <w:drawing>
          <wp:inline distT="0" distB="0" distL="0" distR="0" wp14:anchorId="29BF7261" wp14:editId="4F9748A5">
            <wp:extent cx="4791456" cy="3621024"/>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5">
                      <a:extLst>
                        <a:ext uri="{BEBA8EAE-BF5A-486C-A8C5-ECC9F3942E4B}">
                          <a14:imgProps xmlns:a14="http://schemas.microsoft.com/office/drawing/2010/main">
                            <a14:imgLayer r:embed="rId16">
                              <a14:imgEffect>
                                <a14:sharpenSoften amount="30000"/>
                              </a14:imgEffect>
                            </a14:imgLayer>
                          </a14:imgProps>
                        </a:ext>
                        <a:ext uri="{28A0092B-C50C-407E-A947-70E740481C1C}">
                          <a14:useLocalDpi xmlns:a14="http://schemas.microsoft.com/office/drawing/2010/main" val="0"/>
                        </a:ext>
                      </a:extLst>
                    </a:blip>
                    <a:srcRect r="4886" b="2871"/>
                    <a:stretch/>
                  </pic:blipFill>
                  <pic:spPr bwMode="auto">
                    <a:xfrm>
                      <a:off x="0" y="0"/>
                      <a:ext cx="4791456" cy="3621024"/>
                    </a:xfrm>
                    <a:prstGeom prst="rect">
                      <a:avLst/>
                    </a:prstGeom>
                    <a:noFill/>
                    <a:ln>
                      <a:noFill/>
                    </a:ln>
                    <a:extLst>
                      <a:ext uri="{53640926-AAD7-44D8-BBD7-CCE9431645EC}">
                        <a14:shadowObscured xmlns:a14="http://schemas.microsoft.com/office/drawing/2010/main"/>
                      </a:ext>
                    </a:extLst>
                  </pic:spPr>
                </pic:pic>
              </a:graphicData>
            </a:graphic>
          </wp:inline>
        </w:drawing>
      </w:r>
    </w:p>
    <w:p w14:paraId="484AA773" w14:textId="651FC1BC" w:rsidR="00B90578" w:rsidRDefault="00B90578" w:rsidP="00036C63">
      <w:pPr>
        <w:pStyle w:val="BodyTextFirst"/>
      </w:pPr>
      <w:r>
        <w:t>You can observe that the files from ‘lower’ directory are now visible unencrypted in the ‘upper’ directory</w:t>
      </w:r>
      <w:r w:rsidR="007D037D">
        <w:t>. Also, ob</w:t>
      </w:r>
      <w:r w:rsidR="007E25D9">
        <w:t>s</w:t>
      </w:r>
      <w:r w:rsidR="007D037D">
        <w:t>erve the size for these te</w:t>
      </w:r>
      <w:r w:rsidR="007E25D9">
        <w:t>x</w:t>
      </w:r>
      <w:r w:rsidR="007D037D">
        <w:t>t files:</w:t>
      </w:r>
    </w:p>
    <w:p w14:paraId="1CC4A060" w14:textId="77777777" w:rsidR="00614915" w:rsidRDefault="00614915" w:rsidP="00614915">
      <w:pPr>
        <w:pStyle w:val="BodyTextFirst"/>
        <w:spacing w:before="0" w:after="0" w:line="240" w:lineRule="auto"/>
      </w:pPr>
    </w:p>
    <w:p w14:paraId="03C64833" w14:textId="4E7ACD91" w:rsidR="007D037D" w:rsidRDefault="007D037D" w:rsidP="00036C63">
      <w:pPr>
        <w:pStyle w:val="BodyTextFirst"/>
      </w:pPr>
      <w:r>
        <w:rPr>
          <w:noProof/>
        </w:rPr>
        <w:drawing>
          <wp:inline distT="0" distB="0" distL="0" distR="0" wp14:anchorId="28298A4C" wp14:editId="5F0EA330">
            <wp:extent cx="4882896" cy="1956816"/>
            <wp:effectExtent l="0" t="0" r="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7">
                      <a:extLst>
                        <a:ext uri="{BEBA8EAE-BF5A-486C-A8C5-ECC9F3942E4B}">
                          <a14:imgProps xmlns:a14="http://schemas.microsoft.com/office/drawing/2010/main">
                            <a14:imgLayer r:embed="rId18">
                              <a14:imgEffect>
                                <a14:sharpenSoften amount="30000"/>
                              </a14:imgEffect>
                            </a14:imgLayer>
                          </a14:imgProps>
                        </a:ext>
                        <a:ext uri="{28A0092B-C50C-407E-A947-70E740481C1C}">
                          <a14:useLocalDpi xmlns:a14="http://schemas.microsoft.com/office/drawing/2010/main" val="0"/>
                        </a:ext>
                      </a:extLst>
                    </a:blip>
                    <a:srcRect t="1" r="3298" b="47567"/>
                    <a:stretch/>
                  </pic:blipFill>
                  <pic:spPr bwMode="auto">
                    <a:xfrm>
                      <a:off x="0" y="0"/>
                      <a:ext cx="4882896" cy="1956816"/>
                    </a:xfrm>
                    <a:prstGeom prst="rect">
                      <a:avLst/>
                    </a:prstGeom>
                    <a:noFill/>
                    <a:ln>
                      <a:noFill/>
                    </a:ln>
                    <a:extLst>
                      <a:ext uri="{53640926-AAD7-44D8-BBD7-CCE9431645EC}">
                        <a14:shadowObscured xmlns:a14="http://schemas.microsoft.com/office/drawing/2010/main"/>
                      </a:ext>
                    </a:extLst>
                  </pic:spPr>
                </pic:pic>
              </a:graphicData>
            </a:graphic>
          </wp:inline>
        </w:drawing>
      </w:r>
    </w:p>
    <w:p w14:paraId="79CAC478" w14:textId="77777777" w:rsidR="00614915" w:rsidRDefault="00614915" w:rsidP="00614915">
      <w:pPr>
        <w:pStyle w:val="BodyTextFirst"/>
        <w:spacing w:before="0" w:after="0" w:line="240" w:lineRule="auto"/>
      </w:pPr>
    </w:p>
    <w:p w14:paraId="72B61A84" w14:textId="090AD077" w:rsidR="00B90578" w:rsidRDefault="007D037D" w:rsidP="00036C63">
      <w:pPr>
        <w:pStyle w:val="BodyTextFirst"/>
      </w:pPr>
      <w:r>
        <w:t xml:space="preserve">Let me </w:t>
      </w:r>
      <w:proofErr w:type="spellStart"/>
      <w:r>
        <w:t>unmount</w:t>
      </w:r>
      <w:proofErr w:type="spellEnd"/>
      <w:r>
        <w:t xml:space="preserve"> this filesystem and observe what happens:</w:t>
      </w:r>
    </w:p>
    <w:p w14:paraId="2C0BB4A9" w14:textId="1D1699D6" w:rsidR="007D037D" w:rsidRDefault="007D037D" w:rsidP="00036C63">
      <w:pPr>
        <w:pStyle w:val="BodyTextFirst"/>
      </w:pPr>
      <w:r>
        <w:rPr>
          <w:noProof/>
        </w:rPr>
        <w:drawing>
          <wp:inline distT="0" distB="0" distL="0" distR="0" wp14:anchorId="00ABA1BA" wp14:editId="18891C48">
            <wp:extent cx="4553712" cy="1956816"/>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9">
                      <a:extLst>
                        <a:ext uri="{BEBA8EAE-BF5A-486C-A8C5-ECC9F3942E4B}">
                          <a14:imgProps xmlns:a14="http://schemas.microsoft.com/office/drawing/2010/main">
                            <a14:imgLayer r:embed="rId20">
                              <a14:imgEffect>
                                <a14:sharpenSoften amount="30000"/>
                              </a14:imgEffect>
                            </a14:imgLayer>
                          </a14:imgProps>
                        </a:ext>
                        <a:ext uri="{28A0092B-C50C-407E-A947-70E740481C1C}">
                          <a14:useLocalDpi xmlns:a14="http://schemas.microsoft.com/office/drawing/2010/main" val="0"/>
                        </a:ext>
                      </a:extLst>
                    </a:blip>
                    <a:srcRect t="1" r="9783" b="47588"/>
                    <a:stretch/>
                  </pic:blipFill>
                  <pic:spPr bwMode="auto">
                    <a:xfrm>
                      <a:off x="0" y="0"/>
                      <a:ext cx="4553712" cy="1956816"/>
                    </a:xfrm>
                    <a:prstGeom prst="rect">
                      <a:avLst/>
                    </a:prstGeom>
                    <a:noFill/>
                    <a:ln>
                      <a:noFill/>
                    </a:ln>
                    <a:extLst>
                      <a:ext uri="{53640926-AAD7-44D8-BBD7-CCE9431645EC}">
                        <a14:shadowObscured xmlns:a14="http://schemas.microsoft.com/office/drawing/2010/main"/>
                      </a:ext>
                    </a:extLst>
                  </pic:spPr>
                </pic:pic>
              </a:graphicData>
            </a:graphic>
          </wp:inline>
        </w:drawing>
      </w:r>
    </w:p>
    <w:p w14:paraId="72E02A53" w14:textId="77777777" w:rsidR="00614915" w:rsidRDefault="00614915" w:rsidP="00614915">
      <w:pPr>
        <w:pStyle w:val="BodyTextFirst"/>
        <w:spacing w:before="0" w:after="0" w:line="240" w:lineRule="auto"/>
      </w:pPr>
    </w:p>
    <w:p w14:paraId="7777EC06" w14:textId="713BEF67" w:rsidR="007D037D" w:rsidRDefault="007D037D" w:rsidP="00036C63">
      <w:pPr>
        <w:pStyle w:val="BodyTextFirst"/>
      </w:pPr>
      <w:r>
        <w:t>As you see, the files are not available in the umounted ‘upper’ directory and the size of these encrypted files has grown substantially</w:t>
      </w:r>
      <w:r w:rsidR="007E25D9">
        <w:t xml:space="preserve"> within the ‘lower’ directory</w:t>
      </w:r>
      <w:r>
        <w:t>. If you now list the contents, all you can see is control characters. So, you have verified that eCryptfs</w:t>
      </w:r>
      <w:r w:rsidR="007E25D9">
        <w:t xml:space="preserve"> works and encrypts as expected!</w:t>
      </w:r>
    </w:p>
    <w:p w14:paraId="235C2CE5" w14:textId="1A542A4B" w:rsidR="007E25D9" w:rsidRDefault="007E25D9" w:rsidP="00036C63">
      <w:pPr>
        <w:pStyle w:val="BodyTextFirst"/>
      </w:pPr>
      <w:r>
        <w:t>Let me mount the filesystem back and verify that my data is still intact:</w:t>
      </w:r>
    </w:p>
    <w:p w14:paraId="22330504" w14:textId="6F5C6482" w:rsidR="007E25D9" w:rsidRDefault="00614915" w:rsidP="00036C63">
      <w:pPr>
        <w:pStyle w:val="BodyTextFirst"/>
      </w:pPr>
      <w:r>
        <w:rPr>
          <w:noProof/>
        </w:rPr>
        <mc:AlternateContent>
          <mc:Choice Requires="wps">
            <w:drawing>
              <wp:anchor distT="0" distB="0" distL="114300" distR="114300" simplePos="0" relativeHeight="251661312" behindDoc="0" locked="0" layoutInCell="1" allowOverlap="1" wp14:anchorId="40E48CB0" wp14:editId="7DD1C85A">
                <wp:simplePos x="0" y="0"/>
                <wp:positionH relativeFrom="column">
                  <wp:posOffset>1270</wp:posOffset>
                </wp:positionH>
                <wp:positionV relativeFrom="paragraph">
                  <wp:posOffset>1152402</wp:posOffset>
                </wp:positionV>
                <wp:extent cx="4974590" cy="240665"/>
                <wp:effectExtent l="0" t="0" r="0" b="6985"/>
                <wp:wrapNone/>
                <wp:docPr id="255" name="Rectangle 255"/>
                <wp:cNvGraphicFramePr/>
                <a:graphic xmlns:a="http://schemas.openxmlformats.org/drawingml/2006/main">
                  <a:graphicData uri="http://schemas.microsoft.com/office/word/2010/wordprocessingShape">
                    <wps:wsp>
                      <wps:cNvSpPr/>
                      <wps:spPr>
                        <a:xfrm>
                          <a:off x="0" y="0"/>
                          <a:ext cx="4974590" cy="240665"/>
                        </a:xfrm>
                        <a:prstGeom prst="rect">
                          <a:avLst/>
                        </a:prstGeom>
                        <a:solidFill>
                          <a:srgbClr val="FFFF00">
                            <a:alpha val="30000"/>
                          </a:srgbClr>
                        </a:solidFill>
                        <a:ln w="3175">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55" o:spid="_x0000_s1026" style="position:absolute;margin-left:.1pt;margin-top:90.75pt;width:391.7pt;height:18.9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" fillcolor="yellow" stroked="f" strokeweight=".25pt">
                <v:fill opacity="19789f"/>
              </v:rect>
            </w:pict>
          </mc:Fallback>
        </mc:AlternateContent>
      </w:r>
      <w:r w:rsidR="007E25D9">
        <w:rPr>
          <w:noProof/>
        </w:rPr>
        <w:drawing>
          <wp:inline distT="0" distB="0" distL="0" distR="0" wp14:anchorId="2DE7E043" wp14:editId="3A7AEAA9">
            <wp:extent cx="4910328" cy="2889504"/>
            <wp:effectExtent l="0" t="0" r="5080" b="635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1">
                      <a:extLst>
                        <a:ext uri="{BEBA8EAE-BF5A-486C-A8C5-ECC9F3942E4B}">
                          <a14:imgProps xmlns:a14="http://schemas.microsoft.com/office/drawing/2010/main">
                            <a14:imgLayer r:embed="rId22">
                              <a14:imgEffect>
                                <a14:sharpenSoften amount="30000"/>
                              </a14:imgEffect>
                            </a14:imgLayer>
                          </a14:imgProps>
                        </a:ext>
                        <a:ext uri="{28A0092B-C50C-407E-A947-70E740481C1C}">
                          <a14:useLocalDpi xmlns:a14="http://schemas.microsoft.com/office/drawing/2010/main" val="0"/>
                        </a:ext>
                      </a:extLst>
                    </a:blip>
                    <a:srcRect t="1" r="3298" b="22954"/>
                    <a:stretch/>
                  </pic:blipFill>
                  <pic:spPr bwMode="auto">
                    <a:xfrm>
                      <a:off x="0" y="0"/>
                      <a:ext cx="4910328" cy="2889504"/>
                    </a:xfrm>
                    <a:prstGeom prst="rect">
                      <a:avLst/>
                    </a:prstGeom>
                    <a:noFill/>
                    <a:ln>
                      <a:noFill/>
                    </a:ln>
                    <a:extLst>
                      <a:ext uri="{53640926-AAD7-44D8-BBD7-CCE9431645EC}">
                        <a14:shadowObscured xmlns:a14="http://schemas.microsoft.com/office/drawing/2010/main"/>
                      </a:ext>
                    </a:extLst>
                  </pic:spPr>
                </pic:pic>
              </a:graphicData>
            </a:graphic>
          </wp:inline>
        </w:drawing>
      </w:r>
    </w:p>
    <w:p w14:paraId="7E5D7B77" w14:textId="15296034" w:rsidR="00036C63" w:rsidRDefault="007D037D" w:rsidP="00036C63">
      <w:pPr>
        <w:pStyle w:val="BodyTextFirst"/>
      </w:pPr>
      <w:r>
        <w:t xml:space="preserve"> </w:t>
      </w:r>
      <w:r w:rsidR="007E25D9">
        <w:t xml:space="preserve">So, the content within my text files is still intact. </w:t>
      </w:r>
    </w:p>
    <w:p w14:paraId="77B49552" w14:textId="67B5C42F" w:rsidR="00AF5F86" w:rsidRDefault="007E25D9" w:rsidP="00AF5F86">
      <w:pPr>
        <w:pStyle w:val="BodyTextFirst"/>
      </w:pPr>
      <w:r>
        <w:t xml:space="preserve">Next, let me demonstrate </w:t>
      </w:r>
      <w:proofErr w:type="spellStart"/>
      <w:r>
        <w:t>eCryptfs</w:t>
      </w:r>
      <w:proofErr w:type="spellEnd"/>
      <w:r>
        <w:t xml:space="preserve"> usage with Hadoop.</w:t>
      </w:r>
      <w:r w:rsidR="00AF5F86">
        <w:t xml:space="preserve"> First, s</w:t>
      </w:r>
      <w:r w:rsidR="00AF5F86">
        <w:t>tart NameNode and DataNode services and verify they are running:</w:t>
      </w:r>
    </w:p>
    <w:p w14:paraId="2F3C5A2B" w14:textId="2A167D21" w:rsidR="00AF5F86" w:rsidRDefault="00AF5F86" w:rsidP="00036C63">
      <w:pPr>
        <w:pStyle w:val="BodyTextFirst"/>
      </w:pPr>
      <w:r>
        <w:rPr>
          <w:noProof/>
        </w:rPr>
        <mc:AlternateContent>
          <mc:Choice Requires="wps">
            <w:drawing>
              <wp:anchor distT="0" distB="0" distL="114300" distR="114300" simplePos="0" relativeHeight="251663360" behindDoc="0" locked="0" layoutInCell="1" allowOverlap="1" wp14:anchorId="3BCB1475" wp14:editId="2C5F8C39">
                <wp:simplePos x="0" y="0"/>
                <wp:positionH relativeFrom="column">
                  <wp:posOffset>26486</wp:posOffset>
                </wp:positionH>
                <wp:positionV relativeFrom="paragraph">
                  <wp:posOffset>2323751</wp:posOffset>
                </wp:positionV>
                <wp:extent cx="1130710" cy="240665"/>
                <wp:effectExtent l="0" t="0" r="0" b="6985"/>
                <wp:wrapNone/>
                <wp:docPr id="66" name="Rectangle 66"/>
                <wp:cNvGraphicFramePr/>
                <a:graphic xmlns:a="http://schemas.openxmlformats.org/drawingml/2006/main">
                  <a:graphicData uri="http://schemas.microsoft.com/office/word/2010/wordprocessingShape">
                    <wps:wsp>
                      <wps:cNvSpPr/>
                      <wps:spPr>
                        <a:xfrm>
                          <a:off x="0" y="0"/>
                          <a:ext cx="1130710" cy="240665"/>
                        </a:xfrm>
                        <a:prstGeom prst="rect">
                          <a:avLst/>
                        </a:prstGeom>
                        <a:solidFill>
                          <a:srgbClr val="FFFF00">
                            <a:alpha val="30000"/>
                          </a:srgbClr>
                        </a:solidFill>
                        <a:ln w="3175" cap="flat" cmpd="sng" algn="ctr">
                          <a:no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66" o:spid="_x0000_s1026" style="position:absolute;margin-left:2.1pt;margin-top:182.95pt;width:89.05pt;height:18.95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" fillcolor="yellow" stroked="f" strokeweight=".25pt">
                <v:fill opacity="19789f"/>
              </v:rect>
            </w:pict>
          </mc:Fallback>
        </mc:AlternateContent>
      </w:r>
      <w:r>
        <w:rPr>
          <w:noProof/>
        </w:rPr>
        <w:drawing>
          <wp:inline distT="0" distB="0" distL="0" distR="0" wp14:anchorId="3B2ECFB2" wp14:editId="0DE2B443">
            <wp:extent cx="5304503" cy="32004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3">
                      <a:extLst>
                        <a:ext uri="{BEBA8EAE-BF5A-486C-A8C5-ECC9F3942E4B}">
                          <a14:imgProps xmlns:a14="http://schemas.microsoft.com/office/drawing/2010/main">
                            <a14:imgLayer r:embed="rId24">
                              <a14:imgEffect>
                                <a14:sharpenSoften amount="30000"/>
                              </a14:imgEffect>
                            </a14:imgLayer>
                          </a14:imgProps>
                        </a:ext>
                        <a:ext uri="{28A0092B-C50C-407E-A947-70E740481C1C}">
                          <a14:useLocalDpi xmlns:a14="http://schemas.microsoft.com/office/drawing/2010/main" val="0"/>
                        </a:ext>
                      </a:extLst>
                    </a:blip>
                    <a:srcRect l="-1" r="3207" b="1196"/>
                    <a:stretch/>
                  </pic:blipFill>
                  <pic:spPr bwMode="auto">
                    <a:xfrm>
                      <a:off x="0" y="0"/>
                      <a:ext cx="5305520" cy="3201014"/>
                    </a:xfrm>
                    <a:prstGeom prst="rect">
                      <a:avLst/>
                    </a:prstGeom>
                    <a:noFill/>
                    <a:ln>
                      <a:noFill/>
                    </a:ln>
                    <a:extLst>
                      <a:ext uri="{53640926-AAD7-44D8-BBD7-CCE9431645EC}">
                        <a14:shadowObscured xmlns:a14="http://schemas.microsoft.com/office/drawing/2010/main"/>
                      </a:ext>
                    </a:extLst>
                  </pic:spPr>
                </pic:pic>
              </a:graphicData>
            </a:graphic>
          </wp:inline>
        </w:drawing>
      </w:r>
    </w:p>
    <w:p w14:paraId="01CA358D" w14:textId="57FEEB5F" w:rsidR="007D037D" w:rsidRDefault="00AF5F86" w:rsidP="00036C63">
      <w:pPr>
        <w:pStyle w:val="BodyTextFirst"/>
      </w:pPr>
      <w:r>
        <w:t>Next, l</w:t>
      </w:r>
      <w:r w:rsidR="007E25D9">
        <w:t>ocate the ‘hdfs-site.xml’ for your hadoop cluster (usually within $HADOOP_INSTALL_DIR/conf)</w:t>
      </w:r>
      <w:r w:rsidR="00614915">
        <w:t xml:space="preserve"> and check the value for property “</w:t>
      </w:r>
      <w:proofErr w:type="spellStart"/>
      <w:r w:rsidR="00614915" w:rsidRPr="00614915">
        <w:t>dfs.data.dir</w:t>
      </w:r>
      <w:proofErr w:type="spellEnd"/>
      <w:r w:rsidR="00614915">
        <w:t>”. For my example it was “</w:t>
      </w:r>
      <w:r w:rsidR="00614915" w:rsidRPr="00614915">
        <w:t>/hadoop/data</w:t>
      </w:r>
      <w:r w:rsidR="00614915">
        <w:t>”. So, need to encrypt directory “</w:t>
      </w:r>
      <w:r w:rsidR="00614915" w:rsidRPr="00614915">
        <w:t>/hadoop/data</w:t>
      </w:r>
      <w:r w:rsidR="00614915">
        <w:t xml:space="preserve">” using </w:t>
      </w:r>
      <w:proofErr w:type="spellStart"/>
      <w:r w:rsidR="00614915">
        <w:t>eCryptfs</w:t>
      </w:r>
      <w:proofErr w:type="spellEnd"/>
      <w:r w:rsidR="00614915">
        <w:t>, to implement encryption at rest for Hadoop. I used the following command to mount encrypted filesystem for “</w:t>
      </w:r>
      <w:r w:rsidR="00614915" w:rsidRPr="00614915">
        <w:t>/hadoop/data</w:t>
      </w:r>
      <w:r w:rsidR="00614915">
        <w:t>” (‘#’ is the command prompt):</w:t>
      </w:r>
    </w:p>
    <w:p w14:paraId="7BF8D4B6" w14:textId="349848C4" w:rsidR="00614915" w:rsidRPr="00614915" w:rsidRDefault="00614915" w:rsidP="00036C63">
      <w:pPr>
        <w:pStyle w:val="BodyTextFirst"/>
        <w:rPr>
          <w:rFonts w:ascii="Courier New" w:hAnsi="Courier New" w:cs="Courier New"/>
        </w:rPr>
      </w:pPr>
      <w:r w:rsidRPr="00614915">
        <w:rPr>
          <w:rFonts w:ascii="Courier New" w:hAnsi="Courier New" w:cs="Courier New"/>
        </w:rPr>
        <w:t xml:space="preserve"># mount -t </w:t>
      </w:r>
      <w:proofErr w:type="spellStart"/>
      <w:r w:rsidRPr="00614915">
        <w:rPr>
          <w:rFonts w:ascii="Courier New" w:hAnsi="Courier New" w:cs="Courier New"/>
        </w:rPr>
        <w:t>ecryptfs</w:t>
      </w:r>
      <w:proofErr w:type="spellEnd"/>
      <w:r w:rsidRPr="00614915">
        <w:rPr>
          <w:rFonts w:ascii="Courier New" w:hAnsi="Courier New" w:cs="Courier New"/>
        </w:rPr>
        <w:t xml:space="preserve"> /hadoop/data /hadoop/data</w:t>
      </w:r>
    </w:p>
    <w:p w14:paraId="0F44F2E2" w14:textId="7553DEAF" w:rsidR="007E25D9" w:rsidRDefault="00614915" w:rsidP="00036C63">
      <w:pPr>
        <w:pStyle w:val="BodyTextFirst"/>
      </w:pPr>
      <w:r>
        <w:t xml:space="preserve">I was prompted for the key type and select #3 (passphrase). Next, I was prompted for a passphrase. I noted the passphrase </w:t>
      </w:r>
      <w:r>
        <w:t xml:space="preserve">and </w:t>
      </w:r>
      <w:r>
        <w:t>selected the encryption algorithm ‘</w:t>
      </w:r>
      <w:proofErr w:type="spellStart"/>
      <w:r>
        <w:t>aes</w:t>
      </w:r>
      <w:proofErr w:type="spellEnd"/>
      <w:r>
        <w:t>’ with a key 16 size of 16. Other options were left default.</w:t>
      </w:r>
      <w:r>
        <w:t xml:space="preserve"> I verified that the encrypted file system was mounted correctly:</w:t>
      </w:r>
    </w:p>
    <w:p w14:paraId="5007D4BE" w14:textId="1DD80F84" w:rsidR="005129F2" w:rsidRDefault="005129F2" w:rsidP="00036C63">
      <w:pPr>
        <w:pStyle w:val="BodyTextFirst"/>
      </w:pPr>
      <w:r>
        <w:rPr>
          <w:noProof/>
        </w:rPr>
        <w:drawing>
          <wp:anchor distT="0" distB="0" distL="114300" distR="114300" simplePos="0" relativeHeight="251658239" behindDoc="0" locked="0" layoutInCell="1" allowOverlap="1" wp14:anchorId="6F068A17" wp14:editId="6BA07B18">
            <wp:simplePos x="0" y="0"/>
            <wp:positionH relativeFrom="column">
              <wp:posOffset>1801</wp:posOffset>
            </wp:positionH>
            <wp:positionV relativeFrom="paragraph">
              <wp:posOffset>108585</wp:posOffset>
            </wp:positionV>
            <wp:extent cx="4973955" cy="1764665"/>
            <wp:effectExtent l="0" t="0" r="0" b="6985"/>
            <wp:wrapNone/>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5">
                      <a:extLst>
                        <a:ext uri="{BEBA8EAE-BF5A-486C-A8C5-ECC9F3942E4B}">
                          <a14:imgProps xmlns:a14="http://schemas.microsoft.com/office/drawing/2010/main">
                            <a14:imgLayer r:embed="rId26">
                              <a14:imgEffect>
                                <a14:sharpenSoften amount="30000"/>
                              </a14:imgEffect>
                            </a14:imgLayer>
                          </a14:imgProps>
                        </a:ext>
                        <a:ext uri="{28A0092B-C50C-407E-A947-70E740481C1C}">
                          <a14:useLocalDpi xmlns:a14="http://schemas.microsoft.com/office/drawing/2010/main" val="0"/>
                        </a:ext>
                      </a:extLst>
                    </a:blip>
                    <a:srcRect t="4" r="4892" b="52707"/>
                    <a:stretch/>
                  </pic:blipFill>
                  <pic:spPr bwMode="auto">
                    <a:xfrm>
                      <a:off x="0" y="0"/>
                      <a:ext cx="4973955" cy="17646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7796061" w14:textId="77777777" w:rsidR="005129F2" w:rsidRDefault="005129F2" w:rsidP="00036C63">
      <w:pPr>
        <w:pStyle w:val="BodyTextFirst"/>
      </w:pPr>
    </w:p>
    <w:p w14:paraId="66733D88" w14:textId="77777777" w:rsidR="005129F2" w:rsidRDefault="005129F2" w:rsidP="00036C63">
      <w:pPr>
        <w:pStyle w:val="BodyTextFirst"/>
      </w:pPr>
    </w:p>
    <w:p w14:paraId="6E0C7181" w14:textId="77777777" w:rsidR="005129F2" w:rsidRDefault="005129F2" w:rsidP="00036C63">
      <w:pPr>
        <w:pStyle w:val="BodyTextFirst"/>
      </w:pPr>
    </w:p>
    <w:p w14:paraId="6E6B5FAA" w14:textId="77777777" w:rsidR="005129F2" w:rsidRDefault="005129F2" w:rsidP="00036C63">
      <w:pPr>
        <w:pStyle w:val="BodyTextFirst"/>
      </w:pPr>
    </w:p>
    <w:p w14:paraId="2841FC10" w14:textId="48DA490B" w:rsidR="005129F2" w:rsidRDefault="005129F2" w:rsidP="00036C63">
      <w:pPr>
        <w:pStyle w:val="BodyTextFirst"/>
      </w:pPr>
      <w:r>
        <w:rPr>
          <w:noProof/>
        </w:rPr>
        <mc:AlternateContent>
          <mc:Choice Requires="wps">
            <w:drawing>
              <wp:anchor distT="0" distB="0" distL="114300" distR="114300" simplePos="0" relativeHeight="251659264" behindDoc="0" locked="0" layoutInCell="1" allowOverlap="1" wp14:anchorId="3F54ECCD" wp14:editId="6A200591">
                <wp:simplePos x="0" y="0"/>
                <wp:positionH relativeFrom="column">
                  <wp:posOffset>1270</wp:posOffset>
                </wp:positionH>
                <wp:positionV relativeFrom="paragraph">
                  <wp:posOffset>151130</wp:posOffset>
                </wp:positionV>
                <wp:extent cx="4974590" cy="240665"/>
                <wp:effectExtent l="0" t="0" r="0" b="6985"/>
                <wp:wrapNone/>
                <wp:docPr id="253" name="Rectangle 253"/>
                <wp:cNvGraphicFramePr/>
                <a:graphic xmlns:a="http://schemas.openxmlformats.org/drawingml/2006/main">
                  <a:graphicData uri="http://schemas.microsoft.com/office/word/2010/wordprocessingShape">
                    <wps:wsp>
                      <wps:cNvSpPr/>
                      <wps:spPr>
                        <a:xfrm>
                          <a:off x="0" y="0"/>
                          <a:ext cx="4974590" cy="240665"/>
                        </a:xfrm>
                        <a:prstGeom prst="rect">
                          <a:avLst/>
                        </a:prstGeom>
                        <a:solidFill>
                          <a:srgbClr val="FFFF00">
                            <a:alpha val="30000"/>
                          </a:srgbClr>
                        </a:solidFill>
                        <a:ln w="3175">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53" o:spid="_x0000_s1026" style="position:absolute;margin-left:.1pt;margin-top:11.9pt;width:391.7pt;height:18.9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" fillcolor="yellow" stroked="f" strokeweight=".25pt">
                <v:fill opacity="19789f"/>
              </v:rect>
            </w:pict>
          </mc:Fallback>
        </mc:AlternateContent>
      </w:r>
    </w:p>
    <w:p w14:paraId="066FBCAB" w14:textId="01C4228F" w:rsidR="005129F2" w:rsidRDefault="005129F2" w:rsidP="00036C63">
      <w:pPr>
        <w:pStyle w:val="BodyTextFirst"/>
      </w:pPr>
    </w:p>
    <w:p w14:paraId="0198075F" w14:textId="77777777" w:rsidR="005129F2" w:rsidRDefault="005129F2" w:rsidP="005A30AE">
      <w:pPr>
        <w:pStyle w:val="BodyTextFirst"/>
        <w:spacing w:before="0" w:after="0" w:line="240" w:lineRule="auto"/>
      </w:pPr>
    </w:p>
    <w:p w14:paraId="405F77B1" w14:textId="61D7DB27" w:rsidR="005129F2" w:rsidRDefault="005A30AE" w:rsidP="00036C63">
      <w:pPr>
        <w:pStyle w:val="BodyTextFirst"/>
      </w:pPr>
      <w:r>
        <w:t>Next, I copied a text file (/home/test3) to the HDFS directory /tmp and listed the contents:</w:t>
      </w:r>
    </w:p>
    <w:p w14:paraId="297F9346" w14:textId="2EA67DAC" w:rsidR="005129F2" w:rsidRDefault="005A30AE" w:rsidP="00036C63">
      <w:pPr>
        <w:pStyle w:val="BodyTextFirst"/>
      </w:pPr>
      <w:r>
        <w:rPr>
          <w:noProof/>
        </w:rPr>
        <w:drawing>
          <wp:anchor distT="0" distB="0" distL="114300" distR="114300" simplePos="0" relativeHeight="251664384" behindDoc="0" locked="0" layoutInCell="1" allowOverlap="1" wp14:anchorId="40BC569A" wp14:editId="2010004A">
            <wp:simplePos x="0" y="0"/>
            <wp:positionH relativeFrom="column">
              <wp:posOffset>2458</wp:posOffset>
            </wp:positionH>
            <wp:positionV relativeFrom="paragraph">
              <wp:posOffset>55634</wp:posOffset>
            </wp:positionV>
            <wp:extent cx="5029200" cy="2466189"/>
            <wp:effectExtent l="0" t="0" r="0" b="0"/>
            <wp:wrapNone/>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27">
                      <a:extLst>
                        <a:ext uri="{BEBA8EAE-BF5A-486C-A8C5-ECC9F3942E4B}">
                          <a14:imgProps xmlns:a14="http://schemas.microsoft.com/office/drawing/2010/main">
                            <a14:imgLayer r:embed="rId28">
                              <a14:imgEffect>
                                <a14:sharpenSoften amount="30000"/>
                              </a14:imgEffect>
                            </a14:imgLayer>
                          </a14:imgProps>
                        </a:ext>
                        <a:ext uri="{28A0092B-C50C-407E-A947-70E740481C1C}">
                          <a14:useLocalDpi xmlns:a14="http://schemas.microsoft.com/office/drawing/2010/main" val="0"/>
                        </a:ext>
                      </a:extLst>
                    </a:blip>
                    <a:srcRect r="3748" b="1835"/>
                    <a:stretch/>
                  </pic:blipFill>
                  <pic:spPr bwMode="auto">
                    <a:xfrm>
                      <a:off x="0" y="0"/>
                      <a:ext cx="5033822" cy="24684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E41BECC" w14:textId="5F3C7D79" w:rsidR="005129F2" w:rsidRDefault="005129F2" w:rsidP="00036C63">
      <w:pPr>
        <w:pStyle w:val="BodyTextFirst"/>
      </w:pPr>
    </w:p>
    <w:p w14:paraId="5B414DD5" w14:textId="77777777" w:rsidR="005129F2" w:rsidRDefault="005129F2" w:rsidP="00036C63">
      <w:pPr>
        <w:pStyle w:val="BodyTextFirst"/>
      </w:pPr>
    </w:p>
    <w:p w14:paraId="7353C748" w14:textId="35DEA836" w:rsidR="005129F2" w:rsidRDefault="005129F2" w:rsidP="00036C63">
      <w:pPr>
        <w:pStyle w:val="BodyTextFirst"/>
      </w:pPr>
    </w:p>
    <w:p w14:paraId="70110C5D" w14:textId="5C86E5BC" w:rsidR="005129F2" w:rsidRDefault="005129F2" w:rsidP="00036C63">
      <w:pPr>
        <w:pStyle w:val="BodyTextFirst"/>
      </w:pPr>
    </w:p>
    <w:p w14:paraId="59144BB0" w14:textId="77777777" w:rsidR="005129F2" w:rsidRDefault="005129F2" w:rsidP="00036C63">
      <w:pPr>
        <w:pStyle w:val="BodyTextFirst"/>
      </w:pPr>
    </w:p>
    <w:p w14:paraId="7AA87B2C" w14:textId="5A2BB238" w:rsidR="005129F2" w:rsidRDefault="005A30AE" w:rsidP="00036C63">
      <w:pPr>
        <w:pStyle w:val="BodyTextFirst"/>
      </w:pPr>
      <w:r>
        <w:rPr>
          <w:noProof/>
        </w:rPr>
        <mc:AlternateContent>
          <mc:Choice Requires="wps">
            <w:drawing>
              <wp:anchor distT="0" distB="0" distL="114300" distR="114300" simplePos="0" relativeHeight="251668480" behindDoc="0" locked="0" layoutInCell="1" allowOverlap="1" wp14:anchorId="1BEA1DF1" wp14:editId="7A0AD2F4">
                <wp:simplePos x="0" y="0"/>
                <wp:positionH relativeFrom="column">
                  <wp:posOffset>1206070</wp:posOffset>
                </wp:positionH>
                <wp:positionV relativeFrom="paragraph">
                  <wp:posOffset>180975</wp:posOffset>
                </wp:positionV>
                <wp:extent cx="1592580" cy="137160"/>
                <wp:effectExtent l="0" t="0" r="7620" b="0"/>
                <wp:wrapNone/>
                <wp:docPr id="75" name="Rectangle 75"/>
                <wp:cNvGraphicFramePr/>
                <a:graphic xmlns:a="http://schemas.openxmlformats.org/drawingml/2006/main">
                  <a:graphicData uri="http://schemas.microsoft.com/office/word/2010/wordprocessingShape">
                    <wps:wsp>
                      <wps:cNvSpPr/>
                      <wps:spPr>
                        <a:xfrm>
                          <a:off x="0" y="0"/>
                          <a:ext cx="1592580" cy="137160"/>
                        </a:xfrm>
                        <a:prstGeom prst="rect">
                          <a:avLst/>
                        </a:prstGeom>
                        <a:solidFill>
                          <a:srgbClr val="FFFF00">
                            <a:alpha val="30000"/>
                          </a:srgbClr>
                        </a:solidFill>
                        <a:ln w="3175">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75" o:spid="_x0000_s1026" style="position:absolute;margin-left:94.95pt;margin-top:14.25pt;width:125.4pt;height:10.8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" fillcolor="yellow" stroked="f" strokeweight=".25pt">
                <v:fill opacity="19789f"/>
              </v:rect>
            </w:pict>
          </mc:Fallback>
        </mc:AlternateContent>
      </w:r>
    </w:p>
    <w:p w14:paraId="2C8A37D4" w14:textId="77777777" w:rsidR="005129F2" w:rsidRDefault="005129F2" w:rsidP="00036C63">
      <w:pPr>
        <w:pStyle w:val="BodyTextFirst"/>
      </w:pPr>
    </w:p>
    <w:p w14:paraId="4B4D39D3" w14:textId="07FC1B49" w:rsidR="007E25D9" w:rsidRDefault="005A30AE" w:rsidP="00036C63">
      <w:pPr>
        <w:pStyle w:val="BodyTextFirst"/>
      </w:pPr>
      <w:r>
        <w:rPr>
          <w:noProof/>
        </w:rPr>
        <mc:AlternateContent>
          <mc:Choice Requires="wps">
            <w:drawing>
              <wp:anchor distT="0" distB="0" distL="114300" distR="114300" simplePos="0" relativeHeight="251666432" behindDoc="0" locked="0" layoutInCell="1" allowOverlap="1" wp14:anchorId="53065A90" wp14:editId="7D46248A">
                <wp:simplePos x="0" y="0"/>
                <wp:positionH relativeFrom="column">
                  <wp:posOffset>2458</wp:posOffset>
                </wp:positionH>
                <wp:positionV relativeFrom="paragraph">
                  <wp:posOffset>103956</wp:posOffset>
                </wp:positionV>
                <wp:extent cx="1007807" cy="137651"/>
                <wp:effectExtent l="0" t="0" r="1905" b="0"/>
                <wp:wrapNone/>
                <wp:docPr id="74" name="Rectangle 74"/>
                <wp:cNvGraphicFramePr/>
                <a:graphic xmlns:a="http://schemas.openxmlformats.org/drawingml/2006/main">
                  <a:graphicData uri="http://schemas.microsoft.com/office/word/2010/wordprocessingShape">
                    <wps:wsp>
                      <wps:cNvSpPr/>
                      <wps:spPr>
                        <a:xfrm>
                          <a:off x="0" y="0"/>
                          <a:ext cx="1007807" cy="137651"/>
                        </a:xfrm>
                        <a:prstGeom prst="rect">
                          <a:avLst/>
                        </a:prstGeom>
                        <a:solidFill>
                          <a:srgbClr val="FFFF00">
                            <a:alpha val="30000"/>
                          </a:srgbClr>
                        </a:solidFill>
                        <a:ln w="3175">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74" o:spid="_x0000_s1026" style="position:absolute;margin-left:.2pt;margin-top:8.2pt;width:79.35pt;height:10.8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" fillcolor="yellow" stroked="f" strokeweight=".25pt">
                <v:fill opacity="19789f"/>
              </v:rect>
            </w:pict>
          </mc:Fallback>
        </mc:AlternateContent>
      </w:r>
    </w:p>
    <w:p w14:paraId="6CB0423E" w14:textId="43DEDF47" w:rsidR="007E25D9" w:rsidRDefault="005A30AE" w:rsidP="00036C63">
      <w:pPr>
        <w:pStyle w:val="BodyTextFirst"/>
      </w:pPr>
      <w:r>
        <w:t>So, I have verified that I can read from as well as write to HDFS with the data directory encrypted!</w:t>
      </w:r>
    </w:p>
    <w:p w14:paraId="2643126E" w14:textId="01075854" w:rsidR="00627AB8" w:rsidRDefault="00627AB8" w:rsidP="00036C63">
      <w:pPr>
        <w:pStyle w:val="BodyTextFirst"/>
      </w:pPr>
      <w:r>
        <w:t xml:space="preserve">Can I access this file as another user? Yes, once an encrypted file system is mounted, any authorized user with necessary access </w:t>
      </w:r>
      <w:proofErr w:type="spellStart"/>
      <w:r>
        <w:t>persmission</w:t>
      </w:r>
      <w:proofErr w:type="spellEnd"/>
      <w:r>
        <w:t xml:space="preserve"> can access the file. In this case, ‘test3’ has ‘644’ permissions. So, any user can read it. I created a user ‘</w:t>
      </w:r>
      <w:proofErr w:type="spellStart"/>
      <w:r>
        <w:t>bhushan</w:t>
      </w:r>
      <w:proofErr w:type="spellEnd"/>
      <w:r>
        <w:t>’ and could read the file successfully:</w:t>
      </w:r>
    </w:p>
    <w:p w14:paraId="7626C80B" w14:textId="2B7E7B59" w:rsidR="00627AB8" w:rsidRDefault="00627AB8" w:rsidP="00036C63">
      <w:pPr>
        <w:pStyle w:val="BodyTextFirst"/>
      </w:pPr>
      <w:r>
        <w:rPr>
          <w:noProof/>
        </w:rPr>
        <w:drawing>
          <wp:anchor distT="0" distB="0" distL="114300" distR="114300" simplePos="0" relativeHeight="251669504" behindDoc="0" locked="0" layoutInCell="1" allowOverlap="1" wp14:anchorId="2F6D8F4F" wp14:editId="3C61D160">
            <wp:simplePos x="0" y="0"/>
            <wp:positionH relativeFrom="column">
              <wp:posOffset>-8726</wp:posOffset>
            </wp:positionH>
            <wp:positionV relativeFrom="paragraph">
              <wp:posOffset>138430</wp:posOffset>
            </wp:positionV>
            <wp:extent cx="4873625" cy="3190875"/>
            <wp:effectExtent l="0" t="0" r="3175" b="9525"/>
            <wp:wrapNone/>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9">
                      <a:extLst>
                        <a:ext uri="{BEBA8EAE-BF5A-486C-A8C5-ECC9F3942E4B}">
                          <a14:imgProps xmlns:a14="http://schemas.microsoft.com/office/drawing/2010/main">
                            <a14:imgLayer r:embed="rId30">
                              <a14:imgEffect>
                                <a14:sharpenSoften amount="30000"/>
                              </a14:imgEffect>
                            </a14:imgLayer>
                          </a14:imgProps>
                        </a:ext>
                        <a:ext uri="{28A0092B-C50C-407E-A947-70E740481C1C}">
                          <a14:useLocalDpi xmlns:a14="http://schemas.microsoft.com/office/drawing/2010/main" val="0"/>
                        </a:ext>
                      </a:extLst>
                    </a:blip>
                    <a:srcRect r="3294" b="1542"/>
                    <a:stretch/>
                  </pic:blipFill>
                  <pic:spPr bwMode="auto">
                    <a:xfrm>
                      <a:off x="0" y="0"/>
                      <a:ext cx="4873625" cy="31908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8D55624" w14:textId="298D4435" w:rsidR="00627AB8" w:rsidRDefault="00627AB8" w:rsidP="00036C63">
      <w:pPr>
        <w:pStyle w:val="BodyTextFirst"/>
      </w:pPr>
    </w:p>
    <w:p w14:paraId="4D8AFDC5" w14:textId="77777777" w:rsidR="00627AB8" w:rsidRDefault="00627AB8" w:rsidP="00036C63">
      <w:pPr>
        <w:pStyle w:val="BodyTextFirst"/>
      </w:pPr>
    </w:p>
    <w:p w14:paraId="683650B8" w14:textId="0F09712F" w:rsidR="00627AB8" w:rsidRDefault="00627AB8" w:rsidP="00036C63">
      <w:pPr>
        <w:pStyle w:val="BodyTextFirst"/>
      </w:pPr>
    </w:p>
    <w:p w14:paraId="06C3A11A" w14:textId="77777777" w:rsidR="00627AB8" w:rsidRDefault="00627AB8" w:rsidP="00036C63">
      <w:pPr>
        <w:pStyle w:val="BodyTextFirst"/>
      </w:pPr>
    </w:p>
    <w:p w14:paraId="1A081865" w14:textId="77777777" w:rsidR="00627AB8" w:rsidRDefault="00627AB8" w:rsidP="00036C63">
      <w:pPr>
        <w:pStyle w:val="BodyTextFirst"/>
      </w:pPr>
    </w:p>
    <w:p w14:paraId="439CAC23" w14:textId="77777777" w:rsidR="00627AB8" w:rsidRDefault="00627AB8" w:rsidP="00036C63">
      <w:pPr>
        <w:pStyle w:val="BodyTextFirst"/>
      </w:pPr>
    </w:p>
    <w:p w14:paraId="6C84A58F" w14:textId="77777777" w:rsidR="00627AB8" w:rsidRDefault="00627AB8" w:rsidP="00036C63">
      <w:pPr>
        <w:pStyle w:val="BodyTextFirst"/>
      </w:pPr>
    </w:p>
    <w:p w14:paraId="37D05FE7" w14:textId="77777777" w:rsidR="00627AB8" w:rsidRDefault="00627AB8" w:rsidP="00036C63">
      <w:pPr>
        <w:pStyle w:val="BodyTextFirst"/>
      </w:pPr>
    </w:p>
    <w:p w14:paraId="6B52A8D7" w14:textId="77777777" w:rsidR="00627AB8" w:rsidRDefault="00627AB8" w:rsidP="00036C63">
      <w:pPr>
        <w:pStyle w:val="BodyTextFirst"/>
      </w:pPr>
    </w:p>
    <w:p w14:paraId="5D242CE6" w14:textId="77777777" w:rsidR="00627AB8" w:rsidRDefault="00627AB8" w:rsidP="00036C63">
      <w:pPr>
        <w:pStyle w:val="BodyTextFirst"/>
      </w:pPr>
    </w:p>
    <w:p w14:paraId="4FDB69DE" w14:textId="77777777" w:rsidR="00627AB8" w:rsidRDefault="00627AB8" w:rsidP="00036C63">
      <w:pPr>
        <w:pStyle w:val="BodyTextFirst"/>
      </w:pPr>
    </w:p>
    <w:p w14:paraId="2F793C39" w14:textId="1BCF9E79" w:rsidR="00627AB8" w:rsidRDefault="00627AB8" w:rsidP="00036C63">
      <w:pPr>
        <w:pStyle w:val="BodyTextFirst"/>
      </w:pPr>
    </w:p>
    <w:p w14:paraId="4663A214" w14:textId="302D81CF" w:rsidR="00627AB8" w:rsidRDefault="00627AB8" w:rsidP="00036C63">
      <w:pPr>
        <w:pStyle w:val="BodyTextFirst"/>
      </w:pPr>
      <w:r>
        <w:t xml:space="preserve">What happens if I </w:t>
      </w:r>
      <w:proofErr w:type="spellStart"/>
      <w:r>
        <w:t>unmount</w:t>
      </w:r>
      <w:proofErr w:type="spellEnd"/>
      <w:r>
        <w:t xml:space="preserve"> encrypted file system? Well, you can’t access any HDFS files </w:t>
      </w:r>
      <w:proofErr w:type="spellStart"/>
      <w:r>
        <w:t>any more</w:t>
      </w:r>
      <w:proofErr w:type="spellEnd"/>
      <w:r>
        <w:t>! You will see a lot of error messages followed by failure to access.</w:t>
      </w:r>
    </w:p>
    <w:p w14:paraId="6AC8834B" w14:textId="3D4BC97B" w:rsidR="00627AB8" w:rsidRDefault="00627AB8" w:rsidP="00036C63">
      <w:pPr>
        <w:pStyle w:val="BodyTextFirst"/>
      </w:pPr>
    </w:p>
    <w:p w14:paraId="57F5C307" w14:textId="77777777" w:rsidR="00627AB8" w:rsidRDefault="00627AB8" w:rsidP="00036C63">
      <w:pPr>
        <w:pStyle w:val="BodyTextFirst"/>
      </w:pPr>
    </w:p>
    <w:p w14:paraId="0FBA2615" w14:textId="77777777" w:rsidR="006028BD" w:rsidRDefault="006028BD" w:rsidP="00036C63">
      <w:pPr>
        <w:pStyle w:val="BodyTextFirst"/>
      </w:pPr>
    </w:p>
    <w:p w14:paraId="0A47CED8" w14:textId="77777777" w:rsidR="00627AB8" w:rsidRDefault="00627AB8" w:rsidP="00036C63">
      <w:pPr>
        <w:pStyle w:val="BodyTextFirst"/>
      </w:pPr>
    </w:p>
    <w:p w14:paraId="19987DE0" w14:textId="60D8592B" w:rsidR="00627AB8" w:rsidRDefault="00627AB8" w:rsidP="00627AB8">
      <w:pPr>
        <w:pStyle w:val="BodyTextFirst"/>
      </w:pPr>
      <w:bookmarkStart w:id="1" w:name="pubkey"/>
    </w:p>
    <w:p w14:paraId="0A21C5C2" w14:textId="77777777" w:rsidR="00627AB8" w:rsidRDefault="00627AB8" w:rsidP="00627AB8">
      <w:pPr>
        <w:pStyle w:val="BodyTextFirst"/>
      </w:pPr>
    </w:p>
    <w:p w14:paraId="4CAC4C9D" w14:textId="77777777" w:rsidR="00627AB8" w:rsidRDefault="00627AB8" w:rsidP="00627AB8">
      <w:pPr>
        <w:pStyle w:val="BodyTextFirst"/>
      </w:pPr>
    </w:p>
    <w:p w14:paraId="0903F22A" w14:textId="66E1B8BC" w:rsidR="00627AB8" w:rsidRDefault="008615BE" w:rsidP="00627AB8">
      <w:pPr>
        <w:pStyle w:val="BodyTextFirst"/>
      </w:pPr>
      <w:r>
        <w:rPr>
          <w:noProof/>
        </w:rPr>
        <mc:AlternateContent>
          <mc:Choice Requires="wps">
            <w:drawing>
              <wp:anchor distT="0" distB="0" distL="114300" distR="114300" simplePos="0" relativeHeight="251672576" behindDoc="0" locked="0" layoutInCell="1" allowOverlap="1" wp14:anchorId="49B38F45" wp14:editId="429A7026">
                <wp:simplePos x="0" y="0"/>
                <wp:positionH relativeFrom="column">
                  <wp:posOffset>769374</wp:posOffset>
                </wp:positionH>
                <wp:positionV relativeFrom="paragraph">
                  <wp:posOffset>261190</wp:posOffset>
                </wp:positionV>
                <wp:extent cx="1460091" cy="98322"/>
                <wp:effectExtent l="0" t="0" r="6985" b="0"/>
                <wp:wrapNone/>
                <wp:docPr id="80" name="Rectangle 80"/>
                <wp:cNvGraphicFramePr/>
                <a:graphic xmlns:a="http://schemas.openxmlformats.org/drawingml/2006/main">
                  <a:graphicData uri="http://schemas.microsoft.com/office/word/2010/wordprocessingShape">
                    <wps:wsp>
                      <wps:cNvSpPr/>
                      <wps:spPr>
                        <a:xfrm>
                          <a:off x="0" y="0"/>
                          <a:ext cx="1460091" cy="98322"/>
                        </a:xfrm>
                        <a:prstGeom prst="rect">
                          <a:avLst/>
                        </a:prstGeom>
                        <a:solidFill>
                          <a:srgbClr val="FFFF00">
                            <a:alpha val="30000"/>
                          </a:srgbClr>
                        </a:solidFill>
                        <a:ln w="3175">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80" o:spid="_x0000_s1026" style="position:absolute;margin-left:60.6pt;margin-top:20.55pt;width:114.95pt;height:7.7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" fillcolor="yellow" stroked="f" strokeweight=".25pt">
                <v:fill opacity="19789f"/>
              </v:rect>
            </w:pict>
          </mc:Fallback>
        </mc:AlternateContent>
      </w:r>
      <w:r w:rsidR="00627AB8">
        <w:rPr>
          <w:noProof/>
        </w:rPr>
        <w:drawing>
          <wp:anchor distT="0" distB="0" distL="114300" distR="114300" simplePos="0" relativeHeight="251670528" behindDoc="0" locked="0" layoutInCell="1" allowOverlap="1" wp14:anchorId="37CF091B" wp14:editId="34817D0E">
            <wp:simplePos x="0" y="0"/>
            <wp:positionH relativeFrom="column">
              <wp:posOffset>7374</wp:posOffset>
            </wp:positionH>
            <wp:positionV relativeFrom="paragraph">
              <wp:posOffset>123538</wp:posOffset>
            </wp:positionV>
            <wp:extent cx="4389120" cy="4480560"/>
            <wp:effectExtent l="0" t="0" r="0" b="0"/>
            <wp:wrapNone/>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31">
                      <a:extLst>
                        <a:ext uri="{BEBA8EAE-BF5A-486C-A8C5-ECC9F3942E4B}">
                          <a14:imgProps xmlns:a14="http://schemas.microsoft.com/office/drawing/2010/main">
                            <a14:imgLayer r:embed="rId32">
                              <a14:imgEffect>
                                <a14:sharpenSoften amount="30000"/>
                              </a14:imgEffect>
                            </a14:imgLayer>
                          </a14:imgProps>
                        </a:ext>
                        <a:ext uri="{28A0092B-C50C-407E-A947-70E740481C1C}">
                          <a14:useLocalDpi xmlns:a14="http://schemas.microsoft.com/office/drawing/2010/main" val="0"/>
                        </a:ext>
                      </a:extLst>
                    </a:blip>
                    <a:srcRect r="3747" b="1150"/>
                    <a:stretch/>
                  </pic:blipFill>
                  <pic:spPr bwMode="auto">
                    <a:xfrm>
                      <a:off x="0" y="0"/>
                      <a:ext cx="4391540" cy="44830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76DE18A" w14:textId="77777777" w:rsidR="00627AB8" w:rsidRDefault="00627AB8" w:rsidP="00627AB8">
      <w:pPr>
        <w:pStyle w:val="BodyTextFirst"/>
      </w:pPr>
    </w:p>
    <w:p w14:paraId="4D725262" w14:textId="77777777" w:rsidR="00627AB8" w:rsidRDefault="00627AB8" w:rsidP="00627AB8">
      <w:pPr>
        <w:pStyle w:val="BodyTextFirst"/>
      </w:pPr>
    </w:p>
    <w:p w14:paraId="35CF5F21" w14:textId="747C7D0D" w:rsidR="00627AB8" w:rsidRDefault="00627AB8" w:rsidP="00627AB8">
      <w:pPr>
        <w:pStyle w:val="BodyTextFirst"/>
      </w:pPr>
    </w:p>
    <w:p w14:paraId="6F81538C" w14:textId="77777777" w:rsidR="00627AB8" w:rsidRDefault="00627AB8" w:rsidP="00627AB8">
      <w:pPr>
        <w:pStyle w:val="BodyTextFirst"/>
      </w:pPr>
    </w:p>
    <w:p w14:paraId="4F6F048A" w14:textId="77777777" w:rsidR="00627AB8" w:rsidRDefault="00627AB8" w:rsidP="00627AB8">
      <w:pPr>
        <w:pStyle w:val="BodyTextFirst"/>
      </w:pPr>
    </w:p>
    <w:p w14:paraId="710E0483" w14:textId="77777777" w:rsidR="00627AB8" w:rsidRDefault="00627AB8" w:rsidP="00627AB8">
      <w:pPr>
        <w:pStyle w:val="BodyTextFirst"/>
      </w:pPr>
    </w:p>
    <w:p w14:paraId="41D00263" w14:textId="77777777" w:rsidR="00627AB8" w:rsidRDefault="00627AB8" w:rsidP="00627AB8">
      <w:pPr>
        <w:pStyle w:val="BodyTextFirst"/>
      </w:pPr>
    </w:p>
    <w:p w14:paraId="63F85FE9" w14:textId="77777777" w:rsidR="00627AB8" w:rsidRDefault="00627AB8" w:rsidP="00627AB8">
      <w:pPr>
        <w:pStyle w:val="BodyTextFirst"/>
      </w:pPr>
    </w:p>
    <w:p w14:paraId="4A846694" w14:textId="77777777" w:rsidR="00627AB8" w:rsidRDefault="00627AB8" w:rsidP="00627AB8">
      <w:pPr>
        <w:pStyle w:val="BodyTextFirst"/>
      </w:pPr>
    </w:p>
    <w:p w14:paraId="54601C0C" w14:textId="77777777" w:rsidR="00627AB8" w:rsidRDefault="00627AB8" w:rsidP="00627AB8">
      <w:pPr>
        <w:pStyle w:val="BodyTextFirst"/>
      </w:pPr>
    </w:p>
    <w:p w14:paraId="0620E1DD" w14:textId="77777777" w:rsidR="00627AB8" w:rsidRDefault="00627AB8" w:rsidP="00627AB8">
      <w:pPr>
        <w:pStyle w:val="BodyTextFirst"/>
      </w:pPr>
    </w:p>
    <w:p w14:paraId="3685852C" w14:textId="77777777" w:rsidR="00627AB8" w:rsidRDefault="00627AB8" w:rsidP="00627AB8">
      <w:pPr>
        <w:pStyle w:val="BodyTextFirst"/>
      </w:pPr>
    </w:p>
    <w:p w14:paraId="3B52B111" w14:textId="77777777" w:rsidR="00627AB8" w:rsidRDefault="00627AB8" w:rsidP="00627AB8">
      <w:pPr>
        <w:pStyle w:val="BodyTextFirst"/>
      </w:pPr>
    </w:p>
    <w:p w14:paraId="6E5FA8F9" w14:textId="77777777" w:rsidR="00627AB8" w:rsidRDefault="00627AB8" w:rsidP="00627AB8">
      <w:pPr>
        <w:pStyle w:val="BodyTextFirst"/>
      </w:pPr>
    </w:p>
    <w:p w14:paraId="66E24374" w14:textId="77777777" w:rsidR="00627AB8" w:rsidRDefault="00627AB8" w:rsidP="00627AB8">
      <w:pPr>
        <w:pStyle w:val="BodyTextFirst"/>
      </w:pPr>
    </w:p>
    <w:p w14:paraId="1142A1AB" w14:textId="77777777" w:rsidR="00627AB8" w:rsidRDefault="00627AB8" w:rsidP="00627AB8">
      <w:pPr>
        <w:pStyle w:val="BodyTextFirst"/>
      </w:pPr>
    </w:p>
    <w:p w14:paraId="4440DF82" w14:textId="77777777" w:rsidR="00627AB8" w:rsidRDefault="00627AB8" w:rsidP="00627AB8">
      <w:pPr>
        <w:pStyle w:val="BodyTextFirst"/>
      </w:pPr>
    </w:p>
    <w:p w14:paraId="640583B7" w14:textId="77777777" w:rsidR="008615BE" w:rsidRDefault="008615BE" w:rsidP="00627AB8">
      <w:pPr>
        <w:pStyle w:val="BodyTextFirst"/>
      </w:pPr>
      <w:r>
        <w:t xml:space="preserve">Please understand that the use of a passphrase in my example for demonstrating the concept (of using </w:t>
      </w:r>
      <w:proofErr w:type="spellStart"/>
      <w:r>
        <w:t>eCryptfs</w:t>
      </w:r>
      <w:proofErr w:type="spellEnd"/>
      <w:r>
        <w:t xml:space="preserve"> with Hadoop). For real world usage, you will need to use a </w:t>
      </w:r>
      <w:proofErr w:type="spellStart"/>
      <w:r>
        <w:t>keypair</w:t>
      </w:r>
      <w:proofErr w:type="spellEnd"/>
      <w:r>
        <w:t xml:space="preserve"> instead of a passphrase. Unfortunately, y</w:t>
      </w:r>
      <w:r w:rsidR="00627AB8" w:rsidRPr="00627AB8">
        <w:t xml:space="preserve">ou can mount </w:t>
      </w:r>
      <w:proofErr w:type="spellStart"/>
      <w:r w:rsidR="00627AB8" w:rsidRPr="00627AB8">
        <w:t>eCryptfs</w:t>
      </w:r>
      <w:proofErr w:type="spellEnd"/>
      <w:r w:rsidR="00627AB8" w:rsidRPr="00627AB8">
        <w:t xml:space="preserve"> with a public key </w:t>
      </w:r>
      <w:proofErr w:type="spellStart"/>
      <w:r>
        <w:t>ony</w:t>
      </w:r>
      <w:proofErr w:type="spellEnd"/>
      <w:r>
        <w:t xml:space="preserve"> </w:t>
      </w:r>
      <w:r w:rsidR="00627AB8" w:rsidRPr="00627AB8">
        <w:t>if you have public key support (</w:t>
      </w:r>
      <w:proofErr w:type="spellStart"/>
      <w:r w:rsidR="00627AB8" w:rsidRPr="00627AB8">
        <w:t>pubkey</w:t>
      </w:r>
      <w:proofErr w:type="spellEnd"/>
      <w:r w:rsidR="00627AB8" w:rsidRPr="00627AB8">
        <w:t xml:space="preserve">) in your kernel. </w:t>
      </w:r>
    </w:p>
    <w:p w14:paraId="45D4904C" w14:textId="77777777" w:rsidR="008615BE" w:rsidRDefault="008615BE" w:rsidP="00627AB8">
      <w:pPr>
        <w:pStyle w:val="BodyTextFirst"/>
      </w:pPr>
      <w:r>
        <w:t xml:space="preserve">In case your kernel has </w:t>
      </w:r>
      <w:proofErr w:type="spellStart"/>
      <w:r>
        <w:t>pubkey</w:t>
      </w:r>
      <w:proofErr w:type="spellEnd"/>
      <w:r>
        <w:t xml:space="preserve"> support, y</w:t>
      </w:r>
      <w:r w:rsidR="00627AB8" w:rsidRPr="00627AB8">
        <w:t xml:space="preserve">ou first need to generate a public/private </w:t>
      </w:r>
      <w:proofErr w:type="spellStart"/>
      <w:r w:rsidR="00627AB8" w:rsidRPr="00627AB8">
        <w:t>keypair</w:t>
      </w:r>
      <w:proofErr w:type="spellEnd"/>
      <w:r w:rsidR="00627AB8" w:rsidRPr="00627AB8">
        <w:t>.</w:t>
      </w:r>
      <w:r>
        <w:t xml:space="preserve"> You need to use</w:t>
      </w:r>
      <w:r w:rsidR="00627AB8" w:rsidRPr="00627AB8">
        <w:t> </w:t>
      </w:r>
      <w:proofErr w:type="spellStart"/>
      <w:r w:rsidR="00627AB8" w:rsidRPr="00627AB8">
        <w:t>ecryptfs</w:t>
      </w:r>
      <w:proofErr w:type="spellEnd"/>
      <w:r w:rsidR="00627AB8" w:rsidRPr="00627AB8">
        <w:t>-manager</w:t>
      </w:r>
      <w:r w:rsidR="00627AB8">
        <w:t xml:space="preserve"> (</w:t>
      </w:r>
      <w:proofErr w:type="spellStart"/>
      <w:r w:rsidR="00627AB8" w:rsidRPr="00627AB8">
        <w:t>ecryptfs</w:t>
      </w:r>
      <w:proofErr w:type="spellEnd"/>
      <w:r w:rsidR="00627AB8" w:rsidRPr="00627AB8">
        <w:t>-manager is an application that manages keys</w:t>
      </w:r>
      <w:r>
        <w:t xml:space="preserve"> and can</w:t>
      </w:r>
      <w:r w:rsidR="00627AB8" w:rsidRPr="00627AB8">
        <w:t xml:space="preserve"> generate new keys</w:t>
      </w:r>
      <w:r>
        <w:t>)</w:t>
      </w:r>
      <w:r w:rsidR="00627AB8" w:rsidRPr="00627AB8">
        <w:t xml:space="preserve">, follow the prompts to generate the </w:t>
      </w:r>
      <w:proofErr w:type="spellStart"/>
      <w:r w:rsidR="00627AB8" w:rsidRPr="00627AB8">
        <w:t>keypair</w:t>
      </w:r>
      <w:proofErr w:type="spellEnd"/>
      <w:r w:rsidR="00627AB8" w:rsidRPr="00627AB8">
        <w:t xml:space="preserve"> for the </w:t>
      </w:r>
      <w:r>
        <w:t xml:space="preserve">required </w:t>
      </w:r>
      <w:r w:rsidR="00627AB8" w:rsidRPr="00627AB8">
        <w:t>key module, start the </w:t>
      </w:r>
      <w:proofErr w:type="spellStart"/>
      <w:r w:rsidR="00627AB8" w:rsidRPr="00627AB8">
        <w:t>ecryptfsd</w:t>
      </w:r>
      <w:proofErr w:type="spellEnd"/>
      <w:r w:rsidR="00627AB8" w:rsidRPr="00627AB8">
        <w:t> daemon</w:t>
      </w:r>
      <w:r>
        <w:t xml:space="preserve"> </w:t>
      </w:r>
      <w:r w:rsidR="00627AB8">
        <w:t>(</w:t>
      </w:r>
      <w:bookmarkStart w:id="2" w:name="ecryptfsd"/>
      <w:proofErr w:type="spellStart"/>
      <w:r w:rsidR="00627AB8" w:rsidRPr="00627AB8">
        <w:t>ecryptfsd</w:t>
      </w:r>
      <w:proofErr w:type="spellEnd"/>
      <w:r w:rsidR="00627AB8" w:rsidRPr="00627AB8">
        <w:t xml:space="preserve"> is a daemon that runs as the user performing file operations under the </w:t>
      </w:r>
      <w:proofErr w:type="spellStart"/>
      <w:r w:rsidR="00627AB8" w:rsidRPr="00627AB8">
        <w:t>eCryptfs</w:t>
      </w:r>
      <w:proofErr w:type="spellEnd"/>
      <w:r w:rsidR="00627AB8" w:rsidRPr="00627AB8">
        <w:t xml:space="preserve"> mount point. It manages public key operations in </w:t>
      </w:r>
      <w:proofErr w:type="spellStart"/>
      <w:r w:rsidR="00627AB8" w:rsidRPr="00627AB8">
        <w:t>userspace</w:t>
      </w:r>
      <w:proofErr w:type="spellEnd"/>
      <w:r w:rsidR="00627AB8" w:rsidRPr="00627AB8">
        <w:t xml:space="preserve"> on file open events. </w:t>
      </w:r>
      <w:proofErr w:type="spellStart"/>
      <w:proofErr w:type="gramStart"/>
      <w:r w:rsidR="00627AB8" w:rsidRPr="00627AB8">
        <w:t>ecryptfsd</w:t>
      </w:r>
      <w:proofErr w:type="spellEnd"/>
      <w:proofErr w:type="gramEnd"/>
      <w:r w:rsidR="00627AB8" w:rsidRPr="00627AB8">
        <w:t> only needs to be run when a mount i</w:t>
      </w:r>
      <w:r w:rsidR="00627AB8">
        <w:t>s done with a public key module)</w:t>
      </w:r>
      <w:bookmarkEnd w:id="2"/>
      <w:r w:rsidR="00627AB8" w:rsidRPr="00627AB8">
        <w:t xml:space="preserve">, and then specify the key module when mounting. </w:t>
      </w:r>
    </w:p>
    <w:p w14:paraId="4F879345" w14:textId="602975CE" w:rsidR="00627AB8" w:rsidRPr="00627AB8" w:rsidRDefault="00627AB8" w:rsidP="00627AB8">
      <w:pPr>
        <w:pStyle w:val="BodyTextFirst"/>
      </w:pPr>
      <w:r w:rsidRPr="00627AB8">
        <w:t xml:space="preserve">For </w:t>
      </w:r>
      <w:r w:rsidR="008615BE">
        <w:t>example</w:t>
      </w:r>
      <w:r w:rsidRPr="00627AB8">
        <w:t>, for the OpenSSL key module</w:t>
      </w:r>
      <w:r w:rsidR="008615BE">
        <w:t xml:space="preserve"> (option 1 when mounting </w:t>
      </w:r>
      <w:proofErr w:type="spellStart"/>
      <w:r w:rsidR="008615BE">
        <w:t>eCryptfs</w:t>
      </w:r>
      <w:proofErr w:type="spellEnd"/>
      <w:r w:rsidR="008615BE">
        <w:t>)</w:t>
      </w:r>
      <w:r w:rsidRPr="00627AB8">
        <w:t>, assuming you created your key in /</w:t>
      </w:r>
      <w:r w:rsidR="008615BE">
        <w:t>home</w:t>
      </w:r>
      <w:r w:rsidRPr="00627AB8">
        <w:t>/</w:t>
      </w:r>
      <w:proofErr w:type="spellStart"/>
      <w:r w:rsidR="008615BE">
        <w:t>bcl</w:t>
      </w:r>
      <w:r w:rsidRPr="00627AB8">
        <w:t>key.pem</w:t>
      </w:r>
      <w:proofErr w:type="spellEnd"/>
      <w:r w:rsidRPr="00627AB8">
        <w:t> and you want to do a</w:t>
      </w:r>
      <w:r w:rsidR="008615BE">
        <w:t xml:space="preserve">n encrypted </w:t>
      </w:r>
      <w:r w:rsidRPr="00627AB8">
        <w:t>mount on /</w:t>
      </w:r>
      <w:r w:rsidR="008615BE">
        <w:t>hadoop/data</w:t>
      </w:r>
      <w:r w:rsidRPr="00627AB8">
        <w:t xml:space="preserve">, </w:t>
      </w:r>
      <w:r w:rsidR="008615BE">
        <w:t>you will need to execute the following commands (‘#’ is the command prompt)</w:t>
      </w:r>
      <w:r w:rsidRPr="00627AB8">
        <w:t>:</w:t>
      </w:r>
    </w:p>
    <w:p w14:paraId="1F29AC10" w14:textId="786E4BBD" w:rsidR="00627AB8" w:rsidRDefault="00627AB8" w:rsidP="00627AB8">
      <w:pPr>
        <w:pStyle w:val="BodyTextFirst"/>
        <w:rPr>
          <w:rFonts w:ascii="Courier New" w:hAnsi="Courier New" w:cs="Courier New"/>
        </w:rPr>
      </w:pPr>
      <w:r w:rsidRPr="008615BE">
        <w:rPr>
          <w:rFonts w:ascii="Courier New" w:hAnsi="Courier New" w:cs="Courier New"/>
        </w:rPr>
        <w:t xml:space="preserve"># </w:t>
      </w:r>
      <w:proofErr w:type="spellStart"/>
      <w:proofErr w:type="gramStart"/>
      <w:r w:rsidRPr="008615BE">
        <w:rPr>
          <w:rFonts w:ascii="Courier New" w:hAnsi="Courier New" w:cs="Courier New"/>
        </w:rPr>
        <w:t>ecryptfsd</w:t>
      </w:r>
      <w:proofErr w:type="spellEnd"/>
      <w:proofErr w:type="gramEnd"/>
      <w:r w:rsidRPr="008615BE">
        <w:rPr>
          <w:rFonts w:ascii="Courier New" w:hAnsi="Courier New" w:cs="Courier New"/>
        </w:rPr>
        <w:br/>
        <w:t xml:space="preserve"># mount -t </w:t>
      </w:r>
      <w:proofErr w:type="spellStart"/>
      <w:r w:rsidRPr="008615BE">
        <w:rPr>
          <w:rFonts w:ascii="Courier New" w:hAnsi="Courier New" w:cs="Courier New"/>
        </w:rPr>
        <w:t>ecryptfs</w:t>
      </w:r>
      <w:proofErr w:type="spellEnd"/>
      <w:r w:rsidRPr="008615BE">
        <w:rPr>
          <w:rFonts w:ascii="Courier New" w:hAnsi="Courier New" w:cs="Courier New"/>
        </w:rPr>
        <w:t xml:space="preserve"> -o key=</w:t>
      </w:r>
      <w:proofErr w:type="spellStart"/>
      <w:r w:rsidRPr="008615BE">
        <w:rPr>
          <w:rFonts w:ascii="Courier New" w:hAnsi="Courier New" w:cs="Courier New"/>
        </w:rPr>
        <w:t>openssl:keyfile</w:t>
      </w:r>
      <w:proofErr w:type="spellEnd"/>
      <w:r w:rsidRPr="008615BE">
        <w:rPr>
          <w:rFonts w:ascii="Courier New" w:hAnsi="Courier New" w:cs="Courier New"/>
        </w:rPr>
        <w:t>=/</w:t>
      </w:r>
      <w:r w:rsidR="008615BE" w:rsidRPr="008615BE">
        <w:rPr>
          <w:rFonts w:ascii="Courier New" w:hAnsi="Courier New" w:cs="Courier New"/>
        </w:rPr>
        <w:t>home</w:t>
      </w:r>
      <w:r w:rsidRPr="008615BE">
        <w:rPr>
          <w:rFonts w:ascii="Courier New" w:hAnsi="Courier New" w:cs="Courier New"/>
        </w:rPr>
        <w:t>/</w:t>
      </w:r>
      <w:proofErr w:type="spellStart"/>
      <w:r w:rsidR="008615BE" w:rsidRPr="008615BE">
        <w:rPr>
          <w:rFonts w:ascii="Courier New" w:hAnsi="Courier New" w:cs="Courier New"/>
        </w:rPr>
        <w:t>bcl</w:t>
      </w:r>
      <w:r w:rsidRPr="008615BE">
        <w:rPr>
          <w:rFonts w:ascii="Courier New" w:hAnsi="Courier New" w:cs="Courier New"/>
        </w:rPr>
        <w:t>key.pem</w:t>
      </w:r>
      <w:proofErr w:type="spellEnd"/>
      <w:r w:rsidRPr="008615BE">
        <w:rPr>
          <w:rFonts w:ascii="Courier New" w:hAnsi="Courier New" w:cs="Courier New"/>
        </w:rPr>
        <w:t xml:space="preserve"> /</w:t>
      </w:r>
      <w:r w:rsidR="008615BE" w:rsidRPr="008615BE">
        <w:rPr>
          <w:rFonts w:ascii="Courier New" w:hAnsi="Courier New" w:cs="Courier New"/>
        </w:rPr>
        <w:t>hadoop/data</w:t>
      </w:r>
      <w:r w:rsidRPr="008615BE">
        <w:rPr>
          <w:rFonts w:ascii="Courier New" w:hAnsi="Courier New" w:cs="Courier New"/>
        </w:rPr>
        <w:t xml:space="preserve"> /</w:t>
      </w:r>
      <w:r w:rsidR="008615BE" w:rsidRPr="008615BE">
        <w:rPr>
          <w:rFonts w:ascii="Courier New" w:hAnsi="Courier New" w:cs="Courier New"/>
        </w:rPr>
        <w:t>hadoop/data</w:t>
      </w:r>
    </w:p>
    <w:p w14:paraId="6FF5366E" w14:textId="77777777" w:rsidR="008615BE" w:rsidRDefault="008615BE" w:rsidP="008615BE">
      <w:pPr>
        <w:pStyle w:val="BodyTextFirst"/>
        <w:spacing w:before="0" w:after="0" w:line="240" w:lineRule="auto"/>
        <w:rPr>
          <w:rFonts w:ascii="Courier New" w:hAnsi="Courier New" w:cs="Courier New"/>
        </w:rPr>
      </w:pPr>
    </w:p>
    <w:p w14:paraId="6C9E65DC" w14:textId="61306420" w:rsidR="008615BE" w:rsidRDefault="008615BE" w:rsidP="00627AB8">
      <w:pPr>
        <w:pStyle w:val="BodyTextFirst"/>
        <w:rPr>
          <w:rFonts w:cstheme="minorHAnsi"/>
        </w:rPr>
      </w:pPr>
      <w:r>
        <w:rPr>
          <w:rFonts w:cstheme="minorHAnsi"/>
        </w:rPr>
        <w:t xml:space="preserve">In case your kernel doesn’t have </w:t>
      </w:r>
      <w:proofErr w:type="spellStart"/>
      <w:r>
        <w:rPr>
          <w:rFonts w:cstheme="minorHAnsi"/>
        </w:rPr>
        <w:t>pubkey</w:t>
      </w:r>
      <w:proofErr w:type="spellEnd"/>
      <w:r>
        <w:rPr>
          <w:rFonts w:cstheme="minorHAnsi"/>
        </w:rPr>
        <w:t xml:space="preserve"> support, you can save the passphrase to a file and control permissions to that file (as necessary). The passphrase file can then be used to mount </w:t>
      </w:r>
      <w:proofErr w:type="spellStart"/>
      <w:r>
        <w:rPr>
          <w:rFonts w:cstheme="minorHAnsi"/>
        </w:rPr>
        <w:t>eCryptfs</w:t>
      </w:r>
      <w:proofErr w:type="spellEnd"/>
      <w:r>
        <w:rPr>
          <w:rFonts w:cstheme="minorHAnsi"/>
        </w:rPr>
        <w:t>.</w:t>
      </w:r>
    </w:p>
    <w:bookmarkEnd w:id="1"/>
    <w:p w14:paraId="69D178E7" w14:textId="77777777" w:rsidR="006028BD" w:rsidRDefault="006028BD" w:rsidP="006028BD">
      <w:pPr>
        <w:pStyle w:val="BodyTextFirst"/>
        <w:spacing w:before="0" w:after="0" w:line="240" w:lineRule="auto"/>
      </w:pPr>
    </w:p>
    <w:p w14:paraId="73539D96" w14:textId="30752EB4" w:rsidR="006028BD" w:rsidRDefault="006028BD" w:rsidP="006028BD">
      <w:pPr>
        <w:pStyle w:val="BodyTextFirst"/>
      </w:pPr>
      <w:r>
        <w:t xml:space="preserve">I have deliberately used a generic open source operating system to demonstrate the usage of </w:t>
      </w:r>
      <w:proofErr w:type="spellStart"/>
      <w:r>
        <w:t>eCryptfs</w:t>
      </w:r>
      <w:proofErr w:type="spellEnd"/>
      <w:r>
        <w:t xml:space="preserve"> with Hadoop. You can easily procure an EMR cluster from AWS without server-side encryption or use of S3 storage. You can then follow the same process (as described in this section starting at page 1) and install  packages ‘</w:t>
      </w:r>
      <w:proofErr w:type="spellStart"/>
      <w:r>
        <w:t>ecyptfs-utils</w:t>
      </w:r>
      <w:proofErr w:type="spellEnd"/>
      <w:r>
        <w:t>’, ‘</w:t>
      </w:r>
      <w:proofErr w:type="spellStart"/>
      <w:r>
        <w:t>keyutils</w:t>
      </w:r>
      <w:proofErr w:type="spellEnd"/>
      <w:r>
        <w:t>’ and ‘trousers’</w:t>
      </w:r>
      <w:r>
        <w:t xml:space="preserve"> to implement encryption at rest. Just remember to find out the correct </w:t>
      </w:r>
      <w:r>
        <w:t>“</w:t>
      </w:r>
      <w:proofErr w:type="spellStart"/>
      <w:r w:rsidRPr="00614915">
        <w:t>dfs.data.dir</w:t>
      </w:r>
      <w:proofErr w:type="spellEnd"/>
      <w:r>
        <w:t>”</w:t>
      </w:r>
      <w:r>
        <w:t xml:space="preserve"> for your EMR cluster and then encrypt it using </w:t>
      </w:r>
      <w:proofErr w:type="spellStart"/>
      <w:r>
        <w:t>eCryptfs</w:t>
      </w:r>
      <w:proofErr w:type="spellEnd"/>
      <w:r>
        <w:t>!</w:t>
      </w:r>
    </w:p>
    <w:p w14:paraId="1198371A" w14:textId="77777777" w:rsidR="007E25D9" w:rsidRDefault="007E25D9" w:rsidP="00036C63">
      <w:pPr>
        <w:pStyle w:val="BodyTextFirst"/>
      </w:pPr>
    </w:p>
    <w:p w14:paraId="178697D2" w14:textId="77777777" w:rsidR="007E25D9" w:rsidRPr="00036C63" w:rsidRDefault="007E25D9" w:rsidP="00036C63">
      <w:pPr>
        <w:pStyle w:val="BodyTextFirst"/>
      </w:pPr>
    </w:p>
    <w:sectPr w:rsidR="007E25D9" w:rsidRPr="00036C63" w:rsidSect="006F0567">
      <w:headerReference w:type="even" r:id="rId33"/>
      <w:headerReference w:type="default" r:id="rId34"/>
      <w:footerReference w:type="even" r:id="rId35"/>
      <w:footerReference w:type="default" r:id="rId36"/>
      <w:headerReference w:type="first" r:id="rId37"/>
      <w:pgSz w:w="10800" w:h="13320" w:code="64"/>
      <w:pgMar w:top="540" w:right="1080" w:bottom="540" w:left="1080" w:header="540" w:footer="540" w:gutter="0"/>
      <w:cols w:space="720"/>
      <w:titlePg/>
      <w:docGrid w:linePitch="326"/>
    </w:sectPr>
  </w:body>
</w:document>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7020F322" w15:done="0"/>
  <w15:commentEx w15:paraId="253B5CDA" w15:done="0"/>
  <w15:commentEx w15:paraId="160E124E" w15:done="0"/>
  <w15:commentEx w15:paraId="29E73B64" w15:done="0"/>
  <w15:commentEx w15:paraId="71C7B31E" w15:done="0"/>
  <w15:commentEx w15:paraId="6D38CFEA" w15:done="0"/>
  <w15:commentEx w15:paraId="1BA038E2" w15:done="0"/>
  <w15:commentEx w15:paraId="10E4ADF3" w15:done="0"/>
  <w15:commentEx w15:paraId="724C7D98" w15:done="0"/>
  <w15:commentEx w15:paraId="4588288D" w15:done="0"/>
  <w15:commentEx w15:paraId="2B65D89E" w15:done="0"/>
  <w15:commentEx w15:paraId="79E1A6FB" w15:done="0"/>
  <w15:commentEx w15:paraId="3D88170F" w15:done="0"/>
  <w15:commentEx w15:paraId="5B343FC1" w15:done="0"/>
  <w15:commentEx w15:paraId="348EBD4E" w15:done="0"/>
  <w15:commentEx w15:paraId="53614633" w15:done="0"/>
  <w15:commentEx w15:paraId="76932F93" w15:done="0"/>
  <w15:commentEx w15:paraId="6E9C8FA7" w15:done="0"/>
  <w15:commentEx w15:paraId="05C54A39" w15:done="0"/>
  <w15:commentEx w15:paraId="7237BD5F" w15:done="0"/>
  <w15:commentEx w15:paraId="0FF69A28" w15:done="0"/>
  <w15:commentEx w15:paraId="701DBC86" w15:done="0"/>
  <w15:commentEx w15:paraId="32C40223" w15:done="0"/>
  <w15:commentEx w15:paraId="1D4B9843" w15:done="0"/>
  <w15:commentEx w15:paraId="6BDE3B6F" w15:done="0"/>
  <w15:commentEx w15:paraId="064589A0" w15:done="0"/>
  <w15:commentEx w15:paraId="6E9DE158" w15:done="0"/>
  <w15:commentEx w15:paraId="7187D5E3" w15:done="0"/>
  <w15:commentEx w15:paraId="01AC19AA" w15:done="0"/>
  <w15:commentEx w15:paraId="2B813396" w15:done="0"/>
  <w15:commentEx w15:paraId="41DF8C08" w15:done="0"/>
  <w15:commentEx w15:paraId="02DA2848" w15:done="0"/>
  <w15:commentEx w15:paraId="0158A5EB" w15:done="0"/>
</w15:commentsEx>
</file>

<file path=word/customizations.xml><?xml version="1.0" encoding="utf-8"?>
<wne:tcg xmlns:r="http://schemas.openxmlformats.org/officeDocument/2006/relationships" xmlns:wne="http://schemas.microsoft.com/office/word/2006/wordml">
  <wne:toolbars>
    <wne:acdManifest>
      <wne:acdEntry wne:acdName="acd0"/>
      <wne:acdEntry wne:acdName="acd1"/>
      <wne:acdEntry wne:acdName="acd2"/>
      <wne:acdEntry wne:acdName="acd3"/>
      <wne:acdEntry wne:acdName="acd4"/>
      <wne:acdEntry wne:acdName="acd5"/>
      <wne:acdEntry wne:acdName="acd6"/>
      <wne:acdEntry wne:acdName="acd7"/>
      <wne:acdEntry wne:acdName="acd8"/>
      <wne:acdEntry wne:acdName="acd9"/>
      <wne:acdEntry wne:acdName="acd10"/>
      <wne:acdEntry wne:acdName="acd11"/>
      <wne:acdEntry wne:acdName="acd12"/>
      <wne:acdEntry wne:acdName="acd13"/>
      <wne:acdEntry wne:acdName="acd14"/>
      <wne:acdEntry wne:acdName="acd15"/>
      <wne:acdEntry wne:acdName="acd16"/>
      <wne:acdEntry wne:acdName="acd17"/>
      <wne:acdEntry wne:acdName="acd18"/>
      <wne:acdEntry wne:acdName="acd19"/>
      <wne:acdEntry wne:acdName="acd20"/>
      <wne:acdEntry wne:acdName="acd21"/>
      <wne:acdEntry wne:acdName="acd22"/>
      <wne:acdEntry wne:acdName="acd23"/>
      <wne:acdEntry wne:acdName="acd24"/>
      <wne:acdEntry wne:acdName="acd25"/>
      <wne:acdEntry wne:acdName="acd26"/>
      <wne:acdEntry wne:acdName="acd27"/>
      <wne:acdEntry wne:acdName="acd28"/>
      <wne:acdEntry wne:acdName="acd29"/>
      <wne:acdEntry wne:acdName="acd30"/>
      <wne:acdEntry wne:acdName="acd31"/>
      <wne:acdEntry wne:acdName="acd32"/>
      <wne:acdEntry wne:acdName="acd33"/>
      <wne:acdEntry wne:acdName="acd34"/>
      <wne:acdEntry wne:acdName="acd35"/>
      <wne:acdEntry wne:acdName="acd36"/>
      <wne:acdEntry wne:acdName="acd37"/>
      <wne:acdEntry wne:acdName="acd38"/>
      <wne:acdEntry wne:acdName="acd39"/>
      <wne:acdEntry wne:acdName="acd40"/>
      <wne:acdEntry wne:acdName="acd41"/>
      <wne:acdEntry wne:acdName="acd42"/>
      <wne:acdEntry wne:acdName="acd43"/>
      <wne:acdEntry wne:acdName="acd44"/>
      <wne:acdEntry wne:acdName="acd45"/>
      <wne:acdEntry wne:acdName="acd46"/>
      <wne:acdEntry wne:acdName="acd47"/>
      <wne:acdEntry wne:acdName="acd48"/>
      <wne:acdEntry wne:acdName="acd49"/>
      <wne:acdEntry wne:acdName="acd50"/>
      <wne:acdEntry wne:acdName="acd51"/>
      <wne:acdEntry wne:acdName="acd52"/>
      <wne:acdEntry wne:acdName="acd53"/>
      <wne:acdEntry wne:acdName="acd54"/>
      <wne:acdEntry wne:acdName="acd55"/>
      <wne:acdEntry wne:acdName="acd56"/>
      <wne:acdEntry wne:acdName="acd57"/>
      <wne:acdEntry wne:acdName="acd58"/>
      <wne:acdEntry wne:acdName="acd59"/>
      <wne:acdEntry wne:acdName="acd60"/>
      <wne:acdEntry wne:acdName="acd61"/>
      <wne:acdEntry wne:acdName="acd62"/>
      <wne:acdEntry wne:acdName="acd63"/>
      <wne:acdEntry wne:acdName="acd64"/>
      <wne:acdEntry wne:acdName="acd65"/>
      <wne:acdEntry wne:acdName="acd66"/>
      <wne:acdEntry wne:acdName="acd67"/>
      <wne:acdEntry wne:acdName="acd68"/>
      <wne:acdEntry wne:acdName="acd69"/>
      <wne:acdEntry wne:acdName="acd70"/>
      <wne:acdEntry wne:acdName="acd71"/>
      <wne:acdEntry wne:acdName="acd72"/>
      <wne:acdEntry wne:acdName="acd73"/>
      <wne:acdEntry wne:acdName="acd74"/>
      <wne:acdEntry wne:acdName="acd75"/>
      <wne:acdEntry wne:acdName="acd76"/>
      <wne:acdEntry wne:acdName="acd77"/>
      <wne:acdEntry wne:acdName="acd78"/>
      <wne:acdEntry wne:acdName="acd79"/>
      <wne:acdEntry wne:acdName="acd80"/>
      <wne:acdEntry wne:acdName="acd81"/>
      <wne:acdEntry wne:acdName="acd82"/>
      <wne:acdEntry wne:acdName="acd83"/>
      <wne:acdEntry wne:acdName="acd84"/>
      <wne:acdEntry wne:acdName="acd85"/>
      <wne:acdEntry wne:acdName="acd86"/>
      <wne:acdEntry wne:acdName="acd87"/>
      <wne:acdEntry wne:acdName="acd88"/>
      <wne:acdEntry wne:acdName="acd89"/>
      <wne:acdEntry wne:acdName="acd90"/>
      <wne:acdEntry wne:acdName="acd91"/>
      <wne:acdEntry wne:acdName="acd92"/>
      <wne:acdEntry wne:acdName="acd93"/>
      <wne:acdEntry wne:acdName="acd94"/>
      <wne:acdEntry wne:acdName="acd95"/>
      <wne:acdEntry wne:acdName="acd96"/>
      <wne:acdEntry wne:acdName="acd97"/>
      <wne:acdEntry wne:acdName="acd98"/>
      <wne:acdEntry wne:acdName="acd99"/>
      <wne:acdEntry wne:acdName="acd100"/>
      <wne:acdEntry wne:acdName="acd101"/>
      <wne:acdEntry wne:acdName="acd102"/>
      <wne:acdEntry wne:acdName="acd103"/>
      <wne:acdEntry wne:acdName="acd104"/>
      <wne:acdEntry wne:acdName="acd105"/>
      <wne:acdEntry wne:acdName="acd106"/>
      <wne:acdEntry wne:acdName="acd107"/>
      <wne:acdEntry wne:acdName="acd108"/>
      <wne:acdEntry wne:acdName="acd109"/>
      <wne:acdEntry wne:acdName="acd110"/>
      <wne:acdEntry wne:acdName="acd111"/>
      <wne:acdEntry wne:acdName="acd112"/>
      <wne:acdEntry wne:acdName="acd113"/>
      <wne:acdEntry wne:acdName="acd114"/>
      <wne:acdEntry wne:acdName="acd115"/>
      <wne:acdEntry wne:acdName="acd116"/>
      <wne:acdEntry wne:acdName="acd117"/>
      <wne:acdEntry wne:acdName="acd118"/>
      <wne:acdEntry wne:acdName="acd119"/>
      <wne:acdEntry wne:acdName="acd120"/>
      <wne:acdEntry wne:acdName="acd121"/>
      <wne:acdEntry wne:acdName="acd122"/>
      <wne:acdEntry wne:acdName="acd123"/>
      <wne:acdEntry wne:acdName="acd124"/>
      <wne:acdEntry wne:acdName="acd125"/>
      <wne:acdEntry wne:acdName="acd126"/>
      <wne:acdEntry wne:acdName="acd127"/>
      <wne:acdEntry wne:acdName="acd128"/>
      <wne:acdEntry wne:acdName="acd129"/>
      <wne:acdEntry wne:acdName="acd130"/>
      <wne:acdEntry wne:acdName="acd131"/>
      <wne:acdEntry wne:acdName="acd132"/>
      <wne:acdEntry wne:acdName="acd133"/>
      <wne:acdEntry wne:acdName="acd134"/>
      <wne:acdEntry wne:acdName="acd135"/>
      <wne:acdEntry wne:acdName="acd136"/>
      <wne:acdEntry wne:acdName="acd137"/>
      <wne:acdEntry wne:acdName="acd138"/>
      <wne:acdEntry wne:acdName="acd139"/>
      <wne:acdEntry wne:acdName="acd140"/>
      <wne:acdEntry wne:acdName="acd141"/>
      <wne:acdEntry wne:acdName="acd142"/>
      <wne:acdEntry wne:acdName="acd143"/>
      <wne:acdEntry wne:acdName="acd144"/>
      <wne:acdEntry wne:acdName="acd145"/>
      <wne:acdEntry wne:acdName="acd146"/>
      <wne:acdEntry wne:acdName="acd147"/>
      <wne:acdEntry wne:acdName="acd148"/>
      <wne:acdEntry wne:acdName="acd149"/>
      <wne:acdEntry wne:acdName="acd150"/>
      <wne:acdEntry wne:acdName="acd151"/>
      <wne:acdEntry wne:acdName="acd152"/>
      <wne:acdEntry wne:acdName="acd153"/>
      <wne:acdEntry wne:acdName="acd154"/>
      <wne:acdEntry wne:acdName="acd155"/>
      <wne:acdEntry wne:acdName="acd156"/>
      <wne:acdEntry wne:acdName="acd157"/>
      <wne:acdEntry wne:acdName="acd158"/>
      <wne:acdEntry wne:acdName="acd159"/>
      <wne:acdEntry wne:acdName="acd160"/>
      <wne:acdEntry wne:acdName="acd161"/>
      <wne:acdEntry wne:acdName="acd162"/>
      <wne:acdEntry wne:acdName="acd163"/>
      <wne:acdEntry wne:acdName="acd164"/>
      <wne:acdEntry wne:acdName="acd165"/>
      <wne:acdEntry wne:acdName="acd166"/>
      <wne:acdEntry wne:acdName="acd167"/>
      <wne:acdEntry wne:acdName="acd168"/>
      <wne:acdEntry wne:acdName="acd169"/>
      <wne:acdEntry wne:acdName="acd170"/>
      <wne:acdEntry wne:acdName="acd171"/>
      <wne:acdEntry wne:acdName="acd172"/>
      <wne:acdEntry wne:acdName="acd173"/>
      <wne:acdEntry wne:acdName="acd174"/>
      <wne:acdEntry wne:acdName="acd175"/>
      <wne:acdEntry wne:acdName="acd176"/>
      <wne:acdEntry wne:acdName="acd177"/>
      <wne:acdEntry wne:acdName="acd178"/>
      <wne:acdEntry wne:acdName="acd179"/>
      <wne:acdEntry wne:acdName="acd180"/>
      <wne:acdEntry wne:acdName="acd181"/>
      <wne:acdEntry wne:acdName="acd182"/>
      <wne:acdEntry wne:acdName="acd183"/>
      <wne:acdEntry wne:acdName="acd184"/>
      <wne:acdEntry wne:acdName="acd185"/>
      <wne:acdEntry wne:acdName="acd186"/>
      <wne:acdEntry wne:acdName="acd187"/>
      <wne:acdEntry wne:acdName="acd188"/>
      <wne:acdEntry wne:acdName="acd189"/>
      <wne:acdEntry wne:acdName="acd190"/>
      <wne:acdEntry wne:acdName="acd191"/>
      <wne:acdEntry wne:acdName="acd192"/>
      <wne:acdEntry wne:acdName="acd193"/>
      <wne:acdEntry wne:acdName="acd194"/>
      <wne:acdEntry wne:acdName="acd195"/>
      <wne:acdEntry wne:acdName="acd196"/>
      <wne:acdEntry wne:acdName="acd197"/>
      <wne:acdEntry wne:acdName="acd198"/>
      <wne:acdEntry wne:acdName="acd199"/>
      <wne:acdEntry wne:acdName="acd200"/>
      <wne:acdEntry wne:acdName="acd201"/>
      <wne:acdEntry wne:acdName="acd202"/>
      <wne:acdEntry wne:acdName="acd203"/>
      <wne:acdEntry wne:acdName="acd204"/>
      <wne:acdEntry wne:acdName="acd205"/>
      <wne:acdEntry wne:acdName="acd206"/>
      <wne:acdEntry wne:acdName="acd207"/>
      <wne:acdEntry wne:acdName="acd208"/>
      <wne:acdEntry wne:acdName="acd209"/>
      <wne:acdEntry wne:acdName="acd210"/>
      <wne:acdEntry wne:acdName="acd211"/>
      <wne:acdEntry wne:acdName="acd212"/>
      <wne:acdEntry wne:acdName="acd213"/>
      <wne:acdEntry wne:acdName="acd214"/>
      <wne:acdEntry wne:acdName="acd215"/>
      <wne:acdEntry wne:acdName="acd216"/>
      <wne:acdEntry wne:acdName="acd217"/>
      <wne:acdEntry wne:acdName="acd218"/>
      <wne:acdEntry wne:acdName="acd219"/>
      <wne:acdEntry wne:acdName="acd220"/>
      <wne:acdEntry wne:acdName="acd221"/>
      <wne:acdEntry wne:acdName="acd222"/>
      <wne:acdEntry wne:acdName="acd223"/>
      <wne:acdEntry wne:acdName="acd224"/>
      <wne:acdEntry wne:acdName="acd225"/>
      <wne:acdEntry wne:acdName="acd226"/>
      <wne:acdEntry wne:acdName="acd227"/>
      <wne:acdEntry wne:acdName="acd228"/>
      <wne:acdEntry wne:acdName="acd229"/>
      <wne:acdEntry wne:acdName="acd230"/>
      <wne:acdEntry wne:acdName="acd231"/>
      <wne:acdEntry wne:acdName="acd232"/>
      <wne:acdEntry wne:acdName="acd233"/>
      <wne:acdEntry wne:acdName="acd234"/>
    </wne:acdManifest>
    <wne:toolbarData r:id="rId1"/>
  </wne:toolbars>
  <wne:acds>
    <wne:acd wne:argValue="AgBIAGUAYQBkAGkAbgBnADEA" wne:acdName="acd0" wne:fciIndexBasedOn="0065"/>
    <wne:acd wne:argValue="AgBCAG8AZAB5ACAAVABlAHgAdAAgAEYAaQByAHMAdAA=" wne:acdName="acd1" wne:fciIndexBasedOn="0065"/>
    <wne:acd wne:argValue="AgBCAHUAbABsAGUAdAAgAFMAdQBiACAATABpAHMAdAA=" wne:acdName="acd2" wne:fciIndexBasedOn="0065"/>
    <wne:acd wne:argValue="AgBCAHUAbABsAGUAdAA=" wne:acdName="acd3" wne:fciIndexBasedOn="0065"/>
    <wne:acd wne:argValue="AgBBAHAAcgBlAHMAcwAgAFQAYQBiAGwAZQA=" wne:acdName="acd4" wne:fciIndexBasedOn="0065"/>
    <wne:acd wne:argValue="AgBCAG8AZAB5ACAAVABlAHgAdABfAFMAdABkAA==" wne:acdName="acd5" wne:fciIndexBasedOn="0065"/>
    <wne:acd wne:argValue="AgBDAGgAYQBwAHQAZQByACAATgB1AG0AYgBlAHIA" wne:acdName="acd6" wne:fciIndexBasedOn="0065"/>
    <wne:acd wne:argValue="AgBDAGgAYQBwAHQAZQByACAAVABpAHQAbABlAA==" wne:acdName="acd7" wne:fciIndexBasedOn="0065"/>
    <wne:acd wne:argValue="AgBDAG8AZABlACAAQgBvAGwAZAA=" wne:acdName="acd8" wne:fciIndexBasedOn="0065"/>
    <wne:acd wne:argValue="AgBDAG8AZABlACAAQwBhAHAAdABpAG8AbgA=" wne:acdName="acd9" wne:fciIndexBasedOn="0065"/>
    <wne:acd wne:argValue="AgBDAG8AZABlACAASQBuAGwAaQBuAGUA" wne:acdName="acd10" wne:fciIndexBasedOn="0065"/>
    <wne:acd wne:argValue="AgBQAGEAZwBlACAATgB1AG0AYgBlAHIAXwBTAHQAZAA=" wne:acdName="acd11" wne:fciIndexBasedOn="0065"/>
    <wne:acd wne:argValue="AgBDAG8AZABlAA==" wne:acdName="acd12" wne:fciIndexBasedOn="0065"/>
    <wne:acd wne:argValue="AgBFAHgAZQByAGMAaQBzAGUAIABCAG8AZAB5AA==" wne:acdName="acd13" wne:fciIndexBasedOn="0065"/>
    <wne:acd wne:argValue="AgBEAGkAbgBnAGIAYQB0AA==" wne:acdName="acd14" wne:fciIndexBasedOn="0065"/>
    <wne:acd wne:argValue="AgBUAGEAYgBsAGUAIABMAGkAcwB0AA==" wne:acdName="acd15" wne:fciIndexBasedOn="0065"/>
    <wne:acd wne:argValue="UwBQAGkA" wne:acdName="acd16" wne:fciIndexBasedOn="0211"/>
    <wne:acd wne:argValue="QwBNAG8AaAB1AGEA" wne:acdName="acd17" wne:fciIndexBasedOn="0211"/>
    <wne:acd wne:argValue="AQAAAEIA" wne:acdName="acd18" wne:fciIndexBasedOn="0065"/>
    <wne:acd wne:argValue="AgBGAGkAZwB1AHIAZQA=" wne:acdName="acd19" wne:fciIndexBasedOn="0065"/>
    <wne:acd wne:argValue="AQAAAAEA" wne:acdName="acd20" wne:fciIndexBasedOn="0065"/>
    <wne:acd wne:argValue="AQAAACkA" wne:acdName="acd21" wne:fciIndexBasedOn="0065"/>
    <wne:acd wne:argValue="AgBFAHgAZQByAGMAaQBzAGUAIABCAHUAbABsAGUAdAA=" wne:acdName="acd22" wne:fciIndexBasedOn="0065"/>
    <wne:acd wne:argValue="AQAAAAIA" wne:acdName="acd23" wne:fciIndexBasedOn="0065"/>
    <wne:acd wne:argValue="AQAAAAMA" wne:acdName="acd24" wne:fciIndexBasedOn="0065"/>
    <wne:acd wne:argValue="AQAAAAQA" wne:acdName="acd25" wne:fciIndexBasedOn="0065"/>
    <wne:acd wne:argValue="AgBIAGUAYQBkAGkAbgBnADIAXwBTAHQAZAA=" wne:acdName="acd26" wne:fciIndexBasedOn="0065"/>
    <wne:acd wne:argValue="AgBIAGUAYQBkAGkAbgBnADMAXwBTAHQAZAA=" wne:acdName="acd27" wne:fciIndexBasedOn="0065"/>
    <wne:acd wne:argValue="AQAAAAUA" wne:acdName="acd28" wne:fciIndexBasedOn="0065"/>
    <wne:acd wne:argValue="AQAAAJoA" wne:acdName="acd29" wne:fciIndexBasedOn="0065"/>
    <wne:acd wne:argValue="AQAAACAA" wne:acdName="acd30" wne:fciIndexBasedOn="0065"/>
    <wne:acd wne:argValue="AgBIAGUAYQBkAGkAbgBnADQAXwBTAHQAZAA=" wne:acdName="acd31" wne:fciIndexBasedOn="0065"/>
    <wne:acd wne:argValue="AgBFAHgAZQByAGMAaQBzAGUAIABDAG8AZABlAA==" wne:acdName="acd32" wne:fciIndexBasedOn="0065"/>
    <wne:acd wne:argValue="AgBFAHgAZQByAGMAaQBzAGUAIABIAGUAYQBkAA==" wne:acdName="acd33" wne:fciIndexBasedOn="0065"/>
    <wne:acd wne:argValue="AgBIAGUAYQBkAGkAbgBnADUAXwBTAHQAZAA=" wne:acdName="acd34" wne:fciIndexBasedOn="0065"/>
    <wne:acd wne:argValue="AgBFAHgAZQByAGMAaQBzAGUAIABMAGEAcwB0AA==" wne:acdName="acd35" wne:fciIndexBasedOn="0065"/>
    <wne:acd wne:argValue="AgBRAHUAbwB0AGUA" wne:acdName="acd36" wne:fciIndexBasedOn="0065"/>
    <wne:acd wne:acdName="acd37" wne:fciIndexBasedOn="0065"/>
    <wne:acd wne:argValue="AgBUAGEAYgBsAGUAIABHAHIAaQBkAF8AUwB0AGQA" wne:acdName="acd38" wne:fciIndexBasedOn="0065"/>
    <wne:acd wne:acdName="acd39" wne:fciIndexBasedOn="0065"/>
    <wne:acd wne:acdName="acd40" wne:fciIndexBasedOn="0065"/>
    <wne:acd wne:acdName="acd41" wne:fciIndexBasedOn="0065"/>
    <wne:acd wne:argValue="AgBGAG8AbwB0AGUAcgBfAFMAdABkAA==" wne:acdName="acd42" wne:fciIndexBasedOn="0065"/>
    <wne:acd wne:acdName="acd43" wne:fciIndexBasedOn="0065"/>
    <wne:acd wne:argValue="AgBRAHUAbwB0AGUAXwBTAHQAZAA=" wne:acdName="acd44" wne:fciIndexBasedOn="0065"/>
    <wne:acd wne:acdName="acd45" wne:fciIndexBasedOn="0065"/>
    <wne:acd wne:acdName="acd46" wne:fciIndexBasedOn="0065"/>
    <wne:acd wne:acdName="acd47" wne:fciIndexBasedOn="0065"/>
    <wne:acd wne:acdName="acd48" wne:fciIndexBasedOn="0065"/>
    <wne:acd wne:acdName="acd49" wne:fciIndexBasedOn="0065"/>
    <wne:acd wne:argValue="AgBDAGgAYQBwAHQAZQByACAAUwB1AGIAdABpAHQAbABlAA==" wne:acdName="acd50" wne:fciIndexBasedOn="0065"/>
    <wne:acd wne:acdName="acd51" wne:fciIndexBasedOn="0065"/>
    <wne:acd wne:acdName="acd52" wne:fciIndexBasedOn="0065"/>
    <wne:acd wne:acdName="acd53" wne:fciIndexBasedOn="0065"/>
    <wne:acd wne:acdName="acd54" wne:fciIndexBasedOn="0065"/>
    <wne:acd wne:acdName="acd55" wne:fciIndexBasedOn="0065"/>
    <wne:acd wne:acdName="acd56" wne:fciIndexBasedOn="0065"/>
    <wne:acd wne:acdName="acd57" wne:fciIndexBasedOn="0065"/>
    <wne:acd wne:acdName="acd58" wne:fciIndexBasedOn="0065"/>
    <wne:acd wne:acdName="acd59" wne:fciIndexBasedOn="0065"/>
    <wne:acd wne:acdName="acd60" wne:fciIndexBasedOn="0065"/>
    <wne:acd wne:argValue="AgBFAHgAZQByAGMAaQBzAGUAIABOAHUAbQA=" wne:acdName="acd61" wne:fciIndexBasedOn="0065"/>
    <wne:acd wne:acdName="acd62" wne:fciIndexBasedOn="0065"/>
    <wne:acd wne:acdName="acd63" wne:fciIndexBasedOn="0065"/>
    <wne:acd wne:acdName="acd64" wne:fciIndexBasedOn="0065"/>
    <wne:acd wne:acdName="acd65" wne:fciIndexBasedOn="0065"/>
    <wne:acd wne:acdName="acd66" wne:fciIndexBasedOn="0065"/>
    <wne:acd wne:acdName="acd67" wne:fciIndexBasedOn="0065"/>
    <wne:acd wne:acdName="acd68" wne:fciIndexBasedOn="0065"/>
    <wne:acd wne:acdName="acd69" wne:fciIndexBasedOn="0065"/>
    <wne:acd wne:acdName="acd70" wne:fciIndexBasedOn="0065"/>
    <wne:acd wne:acdName="acd71" wne:fciIndexBasedOn="0065"/>
    <wne:acd wne:acdName="acd72" wne:fciIndexBasedOn="0065"/>
    <wne:acd wne:acdName="acd73" wne:fciIndexBasedOn="0065"/>
    <wne:acd wne:argValue="AgBDAGgAYQBwAHQAZQByACAATgB1AG0AYgBlAHIAXwBNAGEAYwA=" wne:acdName="acd74" wne:fciIndexBasedOn="0065"/>
    <wne:acd wne:argValue="AgBDAGgAYQBwAHQAZQByACAAVABpAHQAbABlAF8ATQBhAGMA" wne:acdName="acd75" wne:fciIndexBasedOn="0065"/>
    <wne:acd wne:argValue="AgBCAG8AZAB5ACAAVABlAHgAdABfAE0AYQBjAA==" wne:acdName="acd76" wne:fciIndexBasedOn="0065"/>
    <wne:acd wne:argValue="AgBOAG8AdABlAC8AVABpAHAALwBDAGEAdQB0AGkAbwBuAF8ATQBhAGMA" wne:acdName="acd77" wne:fciIndexBasedOn="0065"/>
    <wne:acd wne:argValue="AgBCAHUAbABsAGUAdABfAE0AYQBjAA==" wne:acdName="acd78" wne:fciIndexBasedOn="0065"/>
    <wne:acd wne:argValue="AgBCAHUAbABsAGUAdAAgAFMAdQBiACAATABpAHMAdABfAE0AYQBjAA==" wne:acdName="acd79" wne:fciIndexBasedOn="0065"/>
    <wne:acd wne:argValue="AgBIAGUAYQBkAGkAbgBnACAAMQBfAE0AYQBjAA==" wne:acdName="acd80" wne:fciIndexBasedOn="0065"/>
    <wne:acd wne:argValue="AgBQAGEAZwBlACAATgB1AG0AYgBlAHIAXwBNAGEAYwA=" wne:acdName="acd81" wne:fciIndexBasedOn="0065"/>
    <wne:acd wne:argValue="AgBFAHgAZQByAGMAaQBzAGUAIABIAGUAYQBkAF8ATQBhAGMA" wne:acdName="acd82" wne:fciIndexBasedOn="0065"/>
    <wne:acd wne:acdName="acd83" wne:fciIndexBasedOn="0065"/>
    <wne:acd wne:acdName="acd84" wne:fciIndexBasedOn="0065"/>
    <wne:acd wne:argValue="AgBTAGkAZABlACAAQgBhAHIAIABIAGUAYQBkAF8ATQBhAGMA" wne:acdName="acd85" wne:fciIndexBasedOn="0065"/>
    <wne:acd wne:argValue="AgBFAHgAZQByAGMAaQBzAGUAIABCAG8AZAB5AF8ATQBhAGMA" wne:acdName="acd86" wne:fciIndexBasedOn="0065"/>
    <wne:acd wne:acdName="acd87" wne:fciIndexBasedOn="0065"/>
    <wne:acd wne:argValue="AgBOAG8AdABlAC8AVABpAHAALwBDAGEAdQB0AGkAbwBuAF8AUwB0AGQA" wne:acdName="acd88" wne:fciIndexBasedOn="0065"/>
    <wne:acd wne:acdName="acd89" wne:fciIndexBasedOn="0065"/>
    <wne:acd wne:argValue="AgBTAGkAZABlACAAQgBhAHIAIABCAG8AZAB5AF8ATQBhAGMA" wne:acdName="acd90" wne:fciIndexBasedOn="0065"/>
    <wne:acd wne:argValue="AgBTAGkAZABlACAAQgBhAHIAIABMAGEAcwB0AF8ATQBhAGMA" wne:acdName="acd91" wne:fciIndexBasedOn="0065"/>
    <wne:acd wne:argValue="AgBFAHgAZQByAGMAaQBzAGUAIABMAGEAcwB0AF8ATQBhAGMA" wne:acdName="acd92" wne:fciIndexBasedOn="0065"/>
    <wne:acd wne:argValue="AgBDAG8AZABlACAASQBuAGwAaQBuAGUAXwBNAGEAYwA=" wne:acdName="acd93" wne:fciIndexBasedOn="0065"/>
    <wne:acd wne:argValue="AgBIAGUAYQBkAGkAbgBnACAAMgBfAE0AYQBjAA==" wne:acdName="acd94" wne:fciIndexBasedOn="0065"/>
    <wne:acd wne:argValue="AgBIAGUAYQBkAGkAbgBnACAAMwBfAE0AYQBjAA==" wne:acdName="acd95" wne:fciIndexBasedOn="0065"/>
    <wne:acd wne:argValue="AgBDAG8AZABlACAAQwBhAHAAdABpAG8AbgBfAE0AYQBjAA==" wne:acdName="acd96" wne:fciIndexBasedOn="0065"/>
    <wne:acd wne:argValue="AgBDAG8AZABlACAAQgBvAGwAZABfAE0AYQBjAA==" wne:acdName="acd97" wne:fciIndexBasedOn="0065"/>
    <wne:acd wne:argValue="AgBDAG8AZABlAF8ATQBhAGMA" wne:acdName="acd98" wne:fciIndexBasedOn="0065"/>
    <wne:acd wne:argValue="AgBOAHUAbQAgAEwAaQBzAHQAXwBNAGEAYwA=" wne:acdName="acd99" wne:fciIndexBasedOn="0065"/>
    <wne:acd wne:argValue="AgBOAHUAbQAgAFMAdQBiACAATABpAHMAdABfAE0AYQBjAA==" wne:acdName="acd100" wne:fciIndexBasedOn="0065"/>
    <wne:acd wne:argValue="AgBNAGUAbgB1ACAASQB0AGUAbQBfAE0AYQBjAA==" wne:acdName="acd101" wne:fciIndexBasedOn="0065"/>
    <wne:acd wne:argValue="AgBIAGUAYQBkAGkAbgBnACAANABfAE0AYQBjAA==" wne:acdName="acd102" wne:fciIndexBasedOn="0065"/>
    <wne:acd wne:acdName="acd103" wne:fciIndexBasedOn="0065"/>
    <wne:acd wne:acdName="acd104" wne:fciIndexBasedOn="0065"/>
    <wne:acd wne:argValue="AgBVAG4AbgB1AG0AYgBlAHIAZQBkACAATABpAHMAdABfAE0AYQBjAA==" wne:acdName="acd105" wne:fciIndexBasedOn="0065"/>
    <wne:acd wne:acdName="acd106" wne:fciIndexBasedOn="0065"/>
    <wne:acd wne:acdName="acd107" wne:fciIndexBasedOn="0065"/>
    <wne:acd wne:acdName="acd108" wne:fciIndexBasedOn="0065"/>
    <wne:acd wne:argValue="AgBGAGkAZwB1AHIAZQBfAE0AYQBjAA==" wne:acdName="acd109" wne:fciIndexBasedOn="0065"/>
    <wne:acd wne:acdName="acd110" wne:fciIndexBasedOn="0065"/>
    <wne:acd wne:acdName="acd111" wne:fciIndexBasedOn="0065"/>
    <wne:acd wne:argValue="AgBGAGkAZwB1AHIAZQAgAEMAYQBwAHQAaQBvAG4AXwBNAGEAYwA=" wne:acdName="acd112" wne:fciIndexBasedOn="0065"/>
    <wne:acd wne:argValue="AgBUAGEAYgBsAGUAIABDAGEAcAB0AGkAbwBuAF8ATQBhAGMA" wne:acdName="acd113" wne:fciIndexBasedOn="0065"/>
    <wne:acd wne:argValue="AgBUAGEAYgBsAGUAIABIAGUAYQBkAF8ATQBhAGMA" wne:acdName="acd114" wne:fciIndexBasedOn="0065"/>
    <wne:acd wne:argValue="AgBUAGEAYgBsAGUAIABUAGUAeAB0AF8ATQBhAGMA" wne:acdName="acd115" wne:fciIndexBasedOn="0065"/>
    <wne:acd wne:argValue="AgBUAGEAYgBsAGUAIABMAGkAcwB0AF8ATQBhAGMA" wne:acdName="acd116" wne:fciIndexBasedOn="0065"/>
    <wne:acd wne:argValue="AgBUAGEAYgBsAGUAIABUAGUAeAB0ACAATABhAHMAdABfAE0AYQBjAA==" wne:acdName="acd117" wne:fciIndexBasedOn="0065"/>
    <wne:acd wne:argValue="AgBUAGEAYgBsAGUAIABGAG8AbwB0AG4AbwB0AGUAXwBNAGEAYwA=" wne:acdName="acd118" wne:fciIndexBasedOn="0065"/>
    <wne:acd wne:argValue="AgBGAG8AbwB0AG4AbwB0AGUAXwBNAGEAYwA=" wne:acdName="acd119" wne:fciIndexBasedOn="0065"/>
    <wne:acd wne:argValue="AgBGAG8AbwB0AGUAcgBfAE0AYQBjAA==" wne:acdName="acd120" wne:fciIndexBasedOn="0065"/>
    <wne:acd wne:argValue="AgBGAG8AbwB0AGUAcgAgAFQAZQB4AHQAXwBNAGEAYwA=" wne:acdName="acd121" wne:fciIndexBasedOn="0065"/>
    <wne:acd wne:argValue="AgBRAHUAbwB0AGUAXwBNAGEAYwA=" wne:acdName="acd122" wne:fciIndexBasedOn="0065"/>
    <wne:acd wne:argValue="AgBRAHUAbwB0AGUAIABTAG8AdQByAGMAZQBfAE0AYQBjAA==" wne:acdName="acd123" wne:fciIndexBasedOn="0065"/>
    <wne:acd wne:argValue="AgBSAGUAcwB1AGwAdABzAF8ATQBhAGMA" wne:acdName="acd124" wne:fciIndexBasedOn="0065"/>
    <wne:acd wne:argValue="AgBTAGkAZABlACAAQgBhAHIAIABCAHUAbABsAGUAdABfAE0AYQBjAA==" wne:acdName="acd125" wne:fciIndexBasedOn="0065"/>
    <wne:acd wne:argValue="AgBFAHgAZQByAGMAaQBzAGUAIABCAHUAbABsAGUAdABfAE0AYQBjAA==" wne:acdName="acd126" wne:fciIndexBasedOn="0065"/>
    <wne:acd wne:argValue="AgBFAHgAZQByAGMAaQBzAGUAIABOAHUAbQBfACAATQBhAGMA" wne:acdName="acd127" wne:fciIndexBasedOn="0065"/>
    <wne:acd wne:argValue="AgBTAGkAZABlACAAQgBhAHIAIABOAHUAbQBfAE0AYQBjAA==" wne:acdName="acd128" wne:fciIndexBasedOn="0065"/>
    <wne:acd wne:argValue="AgBTAEIAIABDAG8AZABlAF8ATQBhAGMA" wne:acdName="acd129" wne:fciIndexBasedOn="0065"/>
    <wne:acd wne:argValue="AgBFAHgAZQByAGMAaQBzAGUAIABDAG8AZABlAF8ATQBhAGMA" wne:acdName="acd130" wne:fciIndexBasedOn="0065"/>
    <wne:acd wne:argValue="AgBEAGkAbgBnAGIAYQB0AF8ATQBhAGMA" wne:acdName="acd131" wne:fciIndexBasedOn="0065"/>
    <wne:acd wne:argValue="AgBGAE0AIABCAG8AbwBrACAAVABpAHQAbABlAF8ATQBhAGMA" wne:acdName="acd132" wne:fciIndexBasedOn="0065"/>
    <wne:acd wne:argValue="AgBGAE0AIABTAHUAYgB0AGkAdABsAGUAXwBNAGEAYwA=" wne:acdName="acd133" wne:fciIndexBasedOn="0065"/>
    <wne:acd wne:argValue="AgBGAE0AIABFAGQAaQB0AGkAbwBuAF8ATQBhAGMA" wne:acdName="acd134" wne:fciIndexBasedOn="0065"/>
    <wne:acd wne:argValue="AgBGAE0AIABBAHUAdABoAG8AcgBfAE0AYQBjAA==" wne:acdName="acd135" wne:fciIndexBasedOn="0065"/>
    <wne:acd wne:argValue="AgBGAE0AIABDAG8AcAB5AHIAaQBnAGgAdAAgAFQAaQB0AGwAZQBfAE0AYQBjAA==" wne:acdName="acd136" wne:fciIndexBasedOn="0065"/>
    <wne:acd wne:argValue="AgBGAE0AIABDAG8AcAB5AHIAaQBnAGgAdABfAE0AYQBjAA==" wne:acdName="acd137" wne:fciIndexBasedOn="0065"/>
    <wne:acd wne:argValue="AgBGAE0AIABDAG8AcAB5AHIAaQBnAGgAdAAgAEMAcgBlAGQAaQB0AHMAXwBNAGEAYwA=" wne:acdName="acd138" wne:fciIndexBasedOn="0065"/>
    <wne:acd wne:argValue="AgBGAE0AIABDAG8AcAB5AHIAaQBnAGgAdAAgAEMAcgBlAGQAaQB0AHMAIABMAGEAcwB0AF8ATQBh&#10;AGMA" wne:acdName="acd139" wne:fciIndexBasedOn="0065"/>
    <wne:acd wne:argValue="AgBGAE0AIABEAGUAZABpAGMAYQB0AGkAbwBuAF8ATQBhAGMA" wne:acdName="acd140" wne:fciIndexBasedOn="0065"/>
    <wne:acd wne:argValue="AgBGAE0AIABIAGUAYQBkAF8ATQBhAGMA" wne:acdName="acd141" wne:fciIndexBasedOn="0065"/>
    <wne:acd wne:argValue="AgBUAG8AQwAgADIAXwBNAGEAYwA=" wne:acdName="acd142" wne:fciIndexBasedOn="0065"/>
    <wne:acd wne:argValue="AgBUAG8AQwAgADMAXwBNAGEAYwA=" wne:acdName="acd143" wne:fciIndexBasedOn="0065"/>
    <wne:acd wne:argValue="AgBGAE0AIABUAGUAeAB0AF8ATQBhAGMA" wne:acdName="acd144" wne:fciIndexBasedOn="0065"/>
    <wne:acd wne:argValue="AgBGAE0AIABUAGUAeAB0ACAAQwBvAG4AdABfAE0AYQBjAA==" wne:acdName="acd145" wne:fciIndexBasedOn="0065"/>
    <wne:acd wne:argValue="AgBQAGEAcgB0ACAATgB1AG0AYgBlAHIAXwBNAGEAYwA=" wne:acdName="acd146" wne:fciIndexBasedOn="0065"/>
    <wne:acd wne:argValue="AgBQAGEAcgB0ACAAVABlAHgAdABfAE0AYQBjAA==" wne:acdName="acd147" wne:fciIndexBasedOn="0065"/>
    <wne:acd wne:argValue="AgBQAGEAcgB0ACAAVABpAHQAbABlAF8ATQBhAGMA" wne:acdName="acd148" wne:fciIndexBasedOn="0065"/>
    <wne:acd wne:argValue="AgBDAGgAYQBwAHQAZQByACAATgB1AG0AYgBlAHIAXwBGAG8ARQBEAA==" wne:acdName="acd149" wne:fciIndexBasedOn="0065"/>
    <wne:acd wne:argValue="AgBDAGgAYQBwAHQAZQByACAAVABpAHQAbABlAF8ARgBvAEUARAA=" wne:acdName="acd150" wne:fciIndexBasedOn="0065"/>
    <wne:acd wne:argValue="AgBCAG8AZAB5ACAAVABlAHgAdABfAEYAbwBFAEQA" wne:acdName="acd151" wne:fciIndexBasedOn="0065"/>
    <wne:acd wne:argValue="AgBOAG8AdABlAC8AVABpAHAALwBDAGEAdQB0AGkAbwBuAF8ARgBvAEUARAA=" wne:acdName="acd152" wne:fciIndexBasedOn="0065"/>
    <wne:acd wne:argValue="AgBCAHUAbABsAGUAdABfAEYAbwBFAEQA" wne:acdName="acd153" wne:fciIndexBasedOn="0065"/>
    <wne:acd wne:argValue="AgBCAHUAbABsAGUAdAAgADIAIABTAHUAYgAgAEwAaQBzAHQAXwBGAG8ARQBEAA==" wne:acdName="acd154" wne:fciIndexBasedOn="0065"/>
    <wne:acd wne:argValue="AgBIAGUAYQBkAGkAbgBnACAAMQBfAEYAbwBFAEQA" wne:acdName="acd155" wne:fciIndexBasedOn="0065"/>
    <wne:acd wne:argValue="AgBQAGEAZwBlACAATgB1AG0AYgBlAHIAXwBGAG8ARQBEAA==" wne:acdName="acd156" wne:fciIndexBasedOn="0065"/>
    <wne:acd wne:argValue="AgBDAG8AZABlACAASQBuAGwAaQBuAGUAXwBGAG8ARQBEAA==" wne:acdName="acd157" wne:fciIndexBasedOn="0065"/>
    <wne:acd wne:argValue="AgBIAGUAYQBkAGkAbgBnACAAMgBfAEYAbwBFAEQA" wne:acdName="acd158" wne:fciIndexBasedOn="0065"/>
    <wne:acd wne:argValue="AgBIAGUAYQBkAGkAbgBnACAAMwBfAEYAbwBFAEQA" wne:acdName="acd159" wne:fciIndexBasedOn="0065"/>
    <wne:acd wne:argValue="AgBDAG8AZABlACAAQgBvAGwAZABfAEYAbwBFAEQA" wne:acdName="acd160" wne:fciIndexBasedOn="0065"/>
    <wne:acd wne:argValue="AgBDAG8AZABlAF8ARgBvAEUARAA=" wne:acdName="acd161" wne:fciIndexBasedOn="0065"/>
    <wne:acd wne:argValue="AgBOAHUAbQAgAEwAaQBzAHQAXwBGAG8ARQBEAA==" wne:acdName="acd162" wne:fciIndexBasedOn="0065"/>
    <wne:acd wne:argValue="AgBOAHUAbQAgAFMAdQBiACAATABpAHMAdABfAEYAbwBFAEQA" wne:acdName="acd163" wne:fciIndexBasedOn="0065"/>
    <wne:acd wne:argValue="AgBVAG4AbgB1AG0AYgBlAHIAZQBkACAATABpAHMAdABfAEYAbwBFAEQA" wne:acdName="acd164" wne:fciIndexBasedOn="0065"/>
    <wne:acd wne:argValue="AgBGAGkAZwB1AHIAZQBfAEYAbwBFAEQA" wne:acdName="acd165" wne:fciIndexBasedOn="0065"/>
    <wne:acd wne:argValue="AgBGAGkAZwB1AHIAZQAgAEMAYQBwAHQAaQBvAG4AXwBGAG8ARQBEAA==" wne:acdName="acd166" wne:fciIndexBasedOn="0065"/>
    <wne:acd wne:argValue="AgBUAGEAYgBsAGUAIABDAGEAcAB0AGkAbwBuAF8ARgBvAEUARAA=" wne:acdName="acd167" wne:fciIndexBasedOn="0065"/>
    <wne:acd wne:argValue="AgBUAGEAYgBsAGUAIABIAGUAYQBkAF8ARgBvAEUARAA=" wne:acdName="acd168" wne:fciIndexBasedOn="0065"/>
    <wne:acd wne:argValue="AgBUAGEAYgBsAGUAIABUAGUAeAB0AF8ARgBvAEUARAA=" wne:acdName="acd169" wne:fciIndexBasedOn="0065"/>
    <wne:acd wne:argValue="AgBUAGEAYgBsAGUAIABMAGkAcwB0AF8ARgBvAEUARAA=" wne:acdName="acd170" wne:fciIndexBasedOn="0065"/>
    <wne:acd wne:argValue="AgBUAGEAYgBsAGUAIABUAGUAeAB0ACAATABhAHMAdABfAEYAbwBFAEQA" wne:acdName="acd171" wne:fciIndexBasedOn="0065"/>
    <wne:acd wne:argValue="AgBUAGEAYgBsAGUAIABGAG8AbwB0AG4AbwB0AGUAXwBGAG8ARQBEAA==" wne:acdName="acd172" wne:fciIndexBasedOn="0065"/>
    <wne:acd wne:argValue="AgBGAG8AbwB0AG4AbwB0AGUAXwBGAG8ARQBEAA==" wne:acdName="acd173" wne:fciIndexBasedOn="0065"/>
    <wne:acd wne:argValue="AgBGAG8AbwB0AGUAcgBfAEYAbwBFAEQA" wne:acdName="acd174" wne:fciIndexBasedOn="0065"/>
    <wne:acd wne:argValue="AgBGAG8AbwB0AGUAcgAgAFQAZQB4AHQAXwBGAG8ARQBEAA==" wne:acdName="acd175" wne:fciIndexBasedOn="0065"/>
    <wne:acd wne:argValue="AgBRAHUAbwB0AGUAXwBGAG8ARQBEAA==" wne:acdName="acd176" wne:fciIndexBasedOn="0065"/>
    <wne:acd wne:argValue="AgBRAHUAbwB0AGUAIABTAG8AdQByAGMAZQBfAEYAbwBFAEQA" wne:acdName="acd177" wne:fciIndexBasedOn="0065"/>
    <wne:acd wne:argValue="AgBSAGUAcwB1AGwAdABzAF8ARgBvAEUARAA=" wne:acdName="acd178" wne:fciIndexBasedOn="0065"/>
    <wne:acd wne:argValue="AgBEAGkAbgBnAGIAYQB0AF8ARgBvAEUARAA=" wne:acdName="acd179" wne:fciIndexBasedOn="0065"/>
    <wne:acd wne:argValue="AgBGAE0AIABCAG8AbwBrACAAVABpAHQAbABlAF8ARgBvAEUARAA=" wne:acdName="acd180" wne:fciIndexBasedOn="0065"/>
    <wne:acd wne:argValue="AgBGAE0AIABTAHUAYgB0AGkAdABsAGUAXwBGAG8ARQBEAA==" wne:acdName="acd181" wne:fciIndexBasedOn="0065"/>
    <wne:acd wne:argValue="AgBGAE0AIABFAGQAaQB0AGkAbwBuAF8ARgBvAEUARAA=" wne:acdName="acd182" wne:fciIndexBasedOn="0065"/>
    <wne:acd wne:argValue="AgBFAHgAZQByAGMAaQBzAGUAIABTAHUAYgBoAGUAYQBkAA==" wne:acdName="acd183" wne:fciIndexBasedOn="0065"/>
    <wne:acd wne:argValue="AgBGAE0AIABDAG8AcAB5AHIAaQBnAGgAdAAgAFQAaQB0AGwAZQBfAEYAbwBFAGQA" wne:acdName="acd184" wne:fciIndexBasedOn="0065"/>
    <wne:acd wne:argValue="AgBGAE0AIABDAG8AcAB5AHIAaQBnAGgAdABfAEYAbwBFAEQA" wne:acdName="acd185" wne:fciIndexBasedOn="0065"/>
    <wne:acd wne:argValue="AgBGAE0AIABDAG8AcAB5AHIAaQBnAGgAdAAgAEMAcgBlAGQAaQB0AHMAXwBGAG8ARQBkAA==" wne:acdName="acd186" wne:fciIndexBasedOn="0065"/>
    <wne:acd wne:argValue="AgBGAE0AIABEAGUAZABpAGMAYQB0AGkAbwBuAF8ARgBvAEUARAA=" wne:acdName="acd187" wne:fciIndexBasedOn="0065"/>
    <wne:acd wne:argValue="AgBGAE0AIABIAGUAYQBkAF8ARgBvAEUARAA=" wne:acdName="acd188" wne:fciIndexBasedOn="0065"/>
    <wne:acd wne:argValue="AgBUAG8AQwAgADEAXwBGAG8ARQBEAA==" wne:acdName="acd189" wne:fciIndexBasedOn="0065"/>
    <wne:acd wne:argValue="AgBUAG8AQwAgADIAXwBGAG8ARQBEAA==" wne:acdName="acd190" wne:fciIndexBasedOn="0065"/>
    <wne:acd wne:argValue="AgBGAE0AIABUAGUAeAB0AF8ARgBvAEUARAA=" wne:acdName="acd191" wne:fciIndexBasedOn="0065"/>
    <wne:acd wne:argValue="AgBGAE0AIABUAGUAeAB0ACAAQwBvAG4AdABfAEYAbwBFAEQA" wne:acdName="acd192" wne:fciIndexBasedOn="0065"/>
    <wne:acd wne:argValue="AgBQAGEAcgB0ACAATgB1AG0AYgBlAHIAXwBGAG8ARQBEAA==" wne:acdName="acd193" wne:fciIndexBasedOn="0065"/>
    <wne:acd wne:argValue="AgBQAGEAcgB0ACAAVABlAHgAdABfAEYAbwBFAEQA" wne:acdName="acd194" wne:fciIndexBasedOn="0065"/>
    <wne:acd wne:argValue="AgBQAGEAcgB0ACAAVABpAHQAbABlAF8ARgBvAEUARAA=" wne:acdName="acd195" wne:fciIndexBasedOn="0065"/>
    <wne:acd wne:argValue="AgB4AA==" wne:acdName="acd196" wne:fciIndexBasedOn="0065"/>
    <wne:acd wne:argValue="AgBGAGkAZwB1AHIAZQAgAEMAYQBwAHQAaQBvAG4A" wne:acdName="acd197" wne:fciIndexBasedOn="0065"/>
    <wne:acd wne:argValue="AgBGAE0AIABBAHUAdABoAG8AcgA=" wne:acdName="acd198" wne:fciIndexBasedOn="0065"/>
    <wne:acd wne:argValue="AgBGAE0AIABCAG8AbwBrACAAVABpAHQAbABlAA==" wne:acdName="acd199" wne:fciIndexBasedOn="0065"/>
    <wne:acd wne:argValue="AgBGAE0AIABDAG8AcAB5AHIAaQBnAGgAdAAgAEMAcgBlAGQAaQB0AHMAIABMAGEAcwB0AA==" wne:acdName="acd200" wne:fciIndexBasedOn="0065"/>
    <wne:acd wne:argValue="AgBGAE0AIABDAG8AcAB5AHIAaQBnAGgAdAAgAEMAcgBlAGQAaQB0AHMA" wne:acdName="acd201" wne:fciIndexBasedOn="0065"/>
    <wne:acd wne:argValue="AgBGAE0AIABDAG8AcAB5AHIAaQBnAGgAdAAgAFQAaQB0AGwAZQA=" wne:acdName="acd202" wne:fciIndexBasedOn="0065"/>
    <wne:acd wne:argValue="AgBGAE0AIABDAG8AcAB5AHIAaQBnAGgAdAA=" wne:acdName="acd203" wne:fciIndexBasedOn="0065"/>
    <wne:acd wne:argValue="AgBGAE0AIABEAGUAZABpAGMAYQB0AGkAbwBuAA==" wne:acdName="acd204" wne:fciIndexBasedOn="0065"/>
    <wne:acd wne:argValue="AgBGAE0AIABFAGQAaQB0AGkAbwBuAA==" wne:acdName="acd205" wne:fciIndexBasedOn="0065"/>
    <wne:acd wne:argValue="AgBGAE0AIABIAGUAYQBkAA==" wne:acdName="acd206" wne:fciIndexBasedOn="0065"/>
    <wne:acd wne:argValue="AgBGAE0AIABTAHUAYgB0AGkAdABsAGUA" wne:acdName="acd207" wne:fciIndexBasedOn="0065"/>
    <wne:acd wne:argValue="AgBGAE0AIABUAGUAeAB0ACAAQwBvAG4AdAA=" wne:acdName="acd208" wne:fciIndexBasedOn="0065"/>
    <wne:acd wne:argValue="AgBGAE0AIABUAGUAeAB0AA==" wne:acdName="acd209" wne:fciIndexBasedOn="0065"/>
    <wne:acd wne:argValue="AgBGAG8AbwB0AGUAcgAgAFQAZQB4AHQA" wne:acdName="acd210" wne:fciIndexBasedOn="0065"/>
    <wne:acd wne:argValue="AgBGAG8AbwB0AG4AbwB0AGUA" wne:acdName="acd211" wne:fciIndexBasedOn="0065"/>
    <wne:acd wne:argValue="AgBOAHUAbQAgAEwAaQBzAHQA" wne:acdName="acd212" wne:fciIndexBasedOn="0065"/>
    <wne:acd wne:argValue="AgBOAHUAbQAgAFMAdQBiACAATABpAHMAdAA=" wne:acdName="acd213" wne:fciIndexBasedOn="0065"/>
    <wne:acd wne:argValue="AgBQAGEAcgB0ACAATgB1AG0AYgBlAHIA" wne:acdName="acd214" wne:fciIndexBasedOn="0065"/>
    <wne:acd wne:argValue="AgBQAGEAcgB0ACAATwBwAGUAbgBlAHIAIABUAGUAeAB0AA==" wne:acdName="acd215" wne:fciIndexBasedOn="0065"/>
    <wne:acd wne:argValue="AgBQAGEAcgB0ACAAVABlAHgAdAA=" wne:acdName="acd216" wne:fciIndexBasedOn="0065"/>
    <wne:acd wne:argValue="AgBQAGEAcgB0ACAAVABpAHQAbABlAA==" wne:acdName="acd217" wne:fciIndexBasedOn="0065"/>
    <wne:acd wne:argValue="AgBRAHUAbwB0AGUAIABTAG8AdQByAGMAZQA=" wne:acdName="acd218" wne:fciIndexBasedOn="0065"/>
    <wne:acd wne:argValue="AgBSAGUAcwB1AGwAdABzAA==" wne:acdName="acd219" wne:fciIndexBasedOn="0065"/>
    <wne:acd wne:argValue="AgBTAEIAIABDAG8AZABlAA==" wne:acdName="acd220" wne:fciIndexBasedOn="0065"/>
    <wne:acd wne:argValue="AgBTAGkAZABlACAAQgBhAHIAIABCAG8AZAB5AA==" wne:acdName="acd221" wne:fciIndexBasedOn="0065"/>
    <wne:acd wne:argValue="AgBTAGkAZABlACAAQgBhAHIAIABCAHUAbABsAGUAdAA=" wne:acdName="acd222" wne:fciIndexBasedOn="0065"/>
    <wne:acd wne:argValue="AgBTAGkAZABlACAAQgBhAHIAIABIAGUAYQBkAA==" wne:acdName="acd223" wne:fciIndexBasedOn="0065"/>
    <wne:acd wne:argValue="AgBTAGkAZABlACAAQgBhAHIAIABTAHUAYgBoAGUAYQBkAA==" wne:acdName="acd224" wne:fciIndexBasedOn="0065"/>
    <wne:acd wne:argValue="AgBTAGkAZABlACAAQgBhAHIAIABMAGEAcwB0AA==" wne:acdName="acd225" wne:fciIndexBasedOn="0065"/>
    <wne:acd wne:argValue="AgBTAGkAZABlACAAQgBhAHIAIABOAHUAbQA=" wne:acdName="acd226" wne:fciIndexBasedOn="0065"/>
    <wne:acd wne:argValue="AgBUAGEAYgBsAGUAIABDAGEAcAB0AGkAbwBuAA==" wne:acdName="acd227" wne:fciIndexBasedOn="0065"/>
    <wne:acd wne:argValue="AgBUAGEAYgBsAGUAIABGAG8AbwB0AG4AbwB0AGUA" wne:acdName="acd228" wne:fciIndexBasedOn="0065"/>
    <wne:acd wne:argValue="AgBUAGEAYgBsAGUAIABIAGUAYQBkAA==" wne:acdName="acd229" wne:fciIndexBasedOn="0065"/>
    <wne:acd wne:argValue="AgBUAGEAYgBsAGUAIABUAGUAeAB0ACAATABhAHMAdAA=" wne:acdName="acd230" wne:fciIndexBasedOn="0065"/>
    <wne:acd wne:argValue="AgBUAGEAYgBsAGUAIABUAGUAeAB0AA==" wne:acdName="acd231" wne:fciIndexBasedOn="0065"/>
    <wne:acd wne:argValue="AgBVAG4AbgB1AG0AYgBlAHIAZQBkACAATABpAHMAdAA=" wne:acdName="acd232" wne:fciIndexBasedOn="0065"/>
    <wne:acd wne:argValue="AgBUAG8AQwAgADIA" wne:acdName="acd233" wne:fciIndexBasedOn="0065"/>
    <wne:acd wne:argValue="AgBUAG8AQwAgADMA" wne:acdName="acd234" wne:fciIndexBasedOn="0065"/>
  </wne:acds>
</wne:tcg>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4D1D2F1" w14:textId="77777777" w:rsidR="00036C63" w:rsidRDefault="00036C63">
      <w:r>
        <w:separator/>
      </w:r>
    </w:p>
  </w:endnote>
  <w:endnote w:type="continuationSeparator" w:id="0">
    <w:p w14:paraId="4CC8087C" w14:textId="77777777" w:rsidR="00036C63" w:rsidRDefault="00036C6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embedRegular r:id="rId1" w:fontKey="{B6B6F433-888B-4AF7-A3BF-46252AA1DFE5}"/>
    <w:embedBold r:id="rId2" w:fontKey="{7D41CF40-BC11-4DCA-99CE-55FC39D0C2FC}"/>
    <w:embedItalic r:id="rId3" w:fontKey="{27C0ACDF-EB59-429E-8BC9-AC83056A23B0}"/>
    <w:embedBoldItalic r:id="rId4" w:fontKey="{E9FC3E30-E252-4F3A-B8F4-BAEEA937B146}"/>
  </w:font>
  <w:font w:name="Arial">
    <w:panose1 w:val="020B0604020202020204"/>
    <w:charset w:val="00"/>
    <w:family w:val="swiss"/>
    <w:pitch w:val="variable"/>
    <w:sig w:usb0="E0002AFF" w:usb1="C0007843" w:usb2="00000009" w:usb3="00000000" w:csb0="000001FF" w:csb1="00000000"/>
  </w:font>
  <w:font w:name="Utopia">
    <w:altName w:val="Courier New"/>
    <w:panose1 w:val="00000000000000000000"/>
    <w:charset w:val="00"/>
    <w:family w:val="roman"/>
    <w:notTrueType/>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embedBold r:id="rId5" w:fontKey="{54D68DF5-4159-44DF-BAE8-1C9EC9318099}"/>
  </w:font>
  <w:font w:name="PMingLiU">
    <w:altName w:val="新細明體"/>
    <w:panose1 w:val="02020500000000000000"/>
    <w:charset w:val="88"/>
    <w:family w:val="roman"/>
    <w:pitch w:val="variable"/>
    <w:sig w:usb0="A00002FF" w:usb1="28CFFCFA" w:usb2="00000016" w:usb3="00000000" w:csb0="00100001" w:csb1="00000000"/>
  </w:font>
  <w:font w:name="Cambria">
    <w:panose1 w:val="02040503050406030204"/>
    <w:charset w:val="00"/>
    <w:family w:val="roman"/>
    <w:pitch w:val="variable"/>
    <w:sig w:usb0="E00002FF" w:usb1="400004FF" w:usb2="00000000" w:usb3="00000000" w:csb0="0000019F" w:csb1="00000000"/>
    <w:embedRegular r:id="rId6" w:fontKey="{2940683C-27DB-4B76-B689-4F2127916C5C}"/>
    <w:embedBold r:id="rId7" w:fontKey="{FBCD2B30-9D65-41A6-9A2F-4E14EB1E9E3D}"/>
    <w:embedItalic r:id="rId8" w:fontKey="{44C209AD-BD05-401C-82EF-37048B63294E}"/>
    <w:embedBoldItalic r:id="rId9" w:fontKey="{1490967C-3FC0-4862-81D7-C6B8A4C43976}"/>
  </w:font>
  <w:font w:name="TheSansMonoConBlack">
    <w:panose1 w:val="00000000000000000000"/>
    <w:charset w:val="00"/>
    <w:family w:val="modern"/>
    <w:notTrueType/>
    <w:pitch w:val="variable"/>
    <w:sig w:usb0="00000003" w:usb1="00000000" w:usb2="00000000" w:usb3="00000000" w:csb0="00000001" w:csb1="00000000"/>
  </w:font>
  <w:font w:name="TheSansMonoConNormal">
    <w:panose1 w:val="00000000000000000000"/>
    <w:charset w:val="00"/>
    <w:family w:val="modern"/>
    <w:notTrueType/>
    <w:pitch w:val="variable"/>
    <w:sig w:usb0="00000003" w:usb1="00000000" w:usb2="00000000" w:usb3="00000000" w:csb0="00000001" w:csb1="00000000"/>
  </w:font>
  <w:font w:name="Utopia Bold">
    <w:altName w:val="Cambria"/>
    <w:panose1 w:val="00000000000000000000"/>
    <w:charset w:val="00"/>
    <w:family w:val="roman"/>
    <w:notTrueType/>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embedRegular r:id="rId10" w:fontKey="{38307C0E-7E82-40F5-831B-E9A5062134BE}"/>
  </w:font>
  <w:font w:name="HelveticaNeue Condensed">
    <w:altName w:val="Courier New"/>
    <w:panose1 w:val="00000000000000000000"/>
    <w:charset w:val="00"/>
    <w:family w:val="swiss"/>
    <w:notTrueType/>
    <w:pitch w:val="variable"/>
    <w:sig w:usb0="00000003" w:usb1="00000000" w:usb2="00000000" w:usb3="00000000" w:csb0="00000001" w:csb1="00000000"/>
  </w:font>
  <w:font w:name="Times">
    <w:panose1 w:val="02020603050405020304"/>
    <w:charset w:val="00"/>
    <w:family w:val="roman"/>
    <w:notTrueType/>
    <w:pitch w:val="variable"/>
    <w:sig w:usb0="00000003" w:usb1="00000000" w:usb2="00000000" w:usb3="00000000" w:csb0="00000001" w:csb1="00000000"/>
  </w:font>
  <w:font w:name="HelveticaNeue MediumExt">
    <w:altName w:val="Cambria"/>
    <w:panose1 w:val="00000000000000000000"/>
    <w:charset w:val="00"/>
    <w:family w:val="swiss"/>
    <w:notTrueType/>
    <w:pitch w:val="variable"/>
    <w:sig w:usb0="00000003" w:usb1="00000000" w:usb2="00000000" w:usb3="00000000" w:csb0="00000001" w:csb1="00000000"/>
  </w:font>
  <w:font w:name="HelveticaNeue MediumCond">
    <w:altName w:val="Cambria"/>
    <w:panose1 w:val="00000000000000000000"/>
    <w:charset w:val="00"/>
    <w:family w:val="swiss"/>
    <w:notTrueType/>
    <w:pitch w:val="variable"/>
    <w:sig w:usb0="00000003" w:usb1="00000000" w:usb2="00000000" w:usb3="00000000" w:csb0="00000001" w:csb1="00000000"/>
  </w:font>
  <w:font w:name="UtopiaItalic">
    <w:altName w:val="Cambria"/>
    <w:panose1 w:val="00000000000000000000"/>
    <w:charset w:val="00"/>
    <w:family w:val="decorative"/>
    <w:notTrueType/>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embedRegular r:id="rId11" w:fontKey="{563280B2-E890-427C-AA0F-071252A3FBC5}"/>
    <w:embedItalic r:id="rId12" w:fontKey="{CC358C34-86B2-4486-BE7F-17132BA98E3B}"/>
  </w:font>
  <w:font w:name="ZapfDingbats">
    <w:panose1 w:val="00000000000000000000"/>
    <w:charset w:val="02"/>
    <w:family w:val="decorative"/>
    <w:notTrueType/>
    <w:pitch w:val="variable"/>
    <w:sig w:usb0="00000000" w:usb1="10000000" w:usb2="00000000" w:usb3="00000000" w:csb0="80000000" w:csb1="00000000"/>
  </w:font>
  <w:font w:name="Trebuchet MS">
    <w:panose1 w:val="020B0603020202020204"/>
    <w:charset w:val="00"/>
    <w:family w:val="swiss"/>
    <w:pitch w:val="variable"/>
    <w:sig w:usb0="00000287" w:usb1="00000000" w:usb2="00000000" w:usb3="00000000" w:csb0="0000009F" w:csb1="00000000"/>
    <w:embedBold r:id="rId13" w:fontKey="{AD615A09-3817-4DBA-8773-DF87C67585A3}"/>
  </w:font>
  <w:font w:name="Verdana">
    <w:panose1 w:val="020B0604030504040204"/>
    <w:charset w:val="00"/>
    <w:family w:val="swiss"/>
    <w:pitch w:val="variable"/>
    <w:sig w:usb0="A10006FF" w:usb1="4000205B" w:usb2="00000010" w:usb3="00000000" w:csb0="0000019F" w:csb1="00000000"/>
    <w:embedRegular r:id="rId14" w:fontKey="{79C2E477-0562-49CE-8834-0B3E4D272AEA}"/>
    <w:embedBold r:id="rId15" w:fontKey="{0150AE4C-058C-4186-9A1F-4149E3FC4F8D}"/>
  </w:font>
  <w:font w:name="AGaramond">
    <w:altName w:val="Times New Roman"/>
    <w:charset w:val="00"/>
    <w:family w:val="roman"/>
    <w:pitch w:val="variable"/>
  </w:font>
  <w:font w:name="Helvetica">
    <w:panose1 w:val="020B0604020202020204"/>
    <w:charset w:val="00"/>
    <w:family w:val="swiss"/>
    <w:notTrueType/>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0000012" w:usb3="00000000" w:csb0="0002009F" w:csb1="00000000"/>
  </w:font>
  <w:font w:name="MS Gothic">
    <w:altName w:val="ＭＳ ゴシック"/>
    <w:panose1 w:val="020B0609070205080204"/>
    <w:charset w:val="80"/>
    <w:family w:val="modern"/>
    <w:pitch w:val="fixed"/>
    <w:sig w:usb0="E00002FF" w:usb1="6AC7FDFB" w:usb2="00000012" w:usb3="00000000" w:csb0="0002009F" w:csb1="00000000"/>
  </w:font>
  <w:font w:name="Consolas">
    <w:panose1 w:val="020B0609020204030204"/>
    <w:charset w:val="00"/>
    <w:family w:val="modern"/>
    <w:pitch w:val="fixed"/>
    <w:sig w:usb0="E10002FF" w:usb1="4000FCFF" w:usb2="00000009" w:usb3="00000000" w:csb0="0000019F" w:csb1="00000000"/>
    <w:embedRegular r:id="rId16" w:fontKey="{0BAFDA12-02AB-4F9B-9166-DD9B5B129858}"/>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85B12A6" w14:textId="77777777" w:rsidR="00036C63" w:rsidRDefault="00036C63">
    <w:pPr>
      <w:pStyle w:val="Footer"/>
    </w:pPr>
    <w:r>
      <w:fldChar w:fldCharType="begin"/>
    </w:r>
    <w:r>
      <w:instrText xml:space="preserve"> PAGE   \* MERGEFORMAT </w:instrText>
    </w:r>
    <w:r>
      <w:fldChar w:fldCharType="separate"/>
    </w:r>
    <w:r w:rsidR="006028BD">
      <w:rPr>
        <w:noProof/>
      </w:rPr>
      <w:t>2</w:t>
    </w:r>
    <w:r>
      <w:rPr>
        <w:noProof/>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1DA369E" w14:textId="77777777" w:rsidR="00036C63" w:rsidRDefault="00036C63" w:rsidP="00384E5F">
    <w:pPr>
      <w:pStyle w:val="Footer"/>
      <w:jc w:val="right"/>
    </w:pPr>
    <w:r>
      <w:fldChar w:fldCharType="begin"/>
    </w:r>
    <w:r>
      <w:instrText xml:space="preserve"> PAGE   \* MERGEFORMAT </w:instrText>
    </w:r>
    <w:r>
      <w:fldChar w:fldCharType="separate"/>
    </w:r>
    <w:r w:rsidR="006028BD">
      <w:rPr>
        <w:noProof/>
      </w:rPr>
      <w:t>3</w:t>
    </w:r>
    <w:r>
      <w:rPr>
        <w:noProof/>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B01233B" w14:textId="77777777" w:rsidR="00036C63" w:rsidRDefault="00036C63">
      <w:r>
        <w:separator/>
      </w:r>
    </w:p>
  </w:footnote>
  <w:footnote w:type="continuationSeparator" w:id="0">
    <w:p w14:paraId="11DD5866" w14:textId="77777777" w:rsidR="00036C63" w:rsidRDefault="00036C63">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FEEA670" w14:textId="77777777" w:rsidR="00036C63" w:rsidRPr="002A45BE" w:rsidRDefault="00036C63" w:rsidP="00F62E97">
    <w:pPr>
      <w:pStyle w:val="Header"/>
      <w:rPr>
        <w:rFonts w:ascii="HelveticaNeue Condensed" w:hAnsi="HelveticaNeue Condensed"/>
        <w:sz w:val="16"/>
        <w:szCs w:val="16"/>
      </w:rPr>
    </w:pPr>
    <w:r w:rsidRPr="002A45BE">
      <w:rPr>
        <w:rFonts w:ascii="HelveticaNeue Condensed" w:hAnsi="HelveticaNeue Condensed"/>
        <w:sz w:val="16"/>
        <w:szCs w:val="16"/>
      </w:rPr>
      <w:t xml:space="preserve">CHAPTER </w:t>
    </w:r>
    <w:r>
      <w:rPr>
        <w:rFonts w:ascii="HelveticaNeue Condensed" w:hAnsi="HelveticaNeue Condensed"/>
        <w:sz w:val="16"/>
        <w:szCs w:val="16"/>
      </w:rPr>
      <w:t xml:space="preserve">8 </w:t>
    </w:r>
    <w:r w:rsidRPr="005937AD">
      <w:rPr>
        <w:rFonts w:ascii="ZapfDingbats" w:hAnsi="ZapfDingbats"/>
        <w:color w:val="BFBFBF"/>
        <w:sz w:val="16"/>
        <w:szCs w:val="16"/>
      </w:rPr>
      <w:t></w:t>
    </w:r>
    <w:r>
      <w:rPr>
        <w:rFonts w:ascii="HelveticaNeue Condensed" w:hAnsi="HelveticaNeue Condensed"/>
        <w:color w:val="BFBFBF"/>
        <w:sz w:val="16"/>
        <w:szCs w:val="16"/>
      </w:rPr>
      <w:t xml:space="preserve"> Encryption in Hadoop </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04E2132" w14:textId="77777777" w:rsidR="00036C63" w:rsidRPr="002A45BE" w:rsidRDefault="00036C63" w:rsidP="00463BAE">
    <w:pPr>
      <w:pStyle w:val="Header"/>
      <w:ind w:left="-450"/>
      <w:jc w:val="right"/>
      <w:rPr>
        <w:rFonts w:ascii="HelveticaNeue Condensed" w:hAnsi="HelveticaNeue Condensed"/>
        <w:sz w:val="16"/>
        <w:szCs w:val="16"/>
      </w:rPr>
    </w:pPr>
    <w:r w:rsidRPr="002A45BE">
      <w:rPr>
        <w:rFonts w:ascii="HelveticaNeue Condensed" w:hAnsi="HelveticaNeue Condensed"/>
        <w:sz w:val="16"/>
        <w:szCs w:val="16"/>
      </w:rPr>
      <w:t xml:space="preserve">CHAPTER </w:t>
    </w:r>
    <w:r>
      <w:rPr>
        <w:rFonts w:ascii="HelveticaNeue Condensed" w:hAnsi="HelveticaNeue Condensed"/>
        <w:sz w:val="16"/>
        <w:szCs w:val="16"/>
      </w:rPr>
      <w:t xml:space="preserve">8 </w:t>
    </w:r>
    <w:r w:rsidRPr="005937AD">
      <w:rPr>
        <w:rFonts w:ascii="ZapfDingbats" w:hAnsi="ZapfDingbats"/>
        <w:color w:val="BFBFBF"/>
        <w:sz w:val="16"/>
        <w:szCs w:val="16"/>
      </w:rPr>
      <w:t></w:t>
    </w:r>
    <w:r>
      <w:rPr>
        <w:rFonts w:ascii="HelveticaNeue Condensed" w:hAnsi="HelveticaNeue Condensed"/>
        <w:color w:val="BFBFBF"/>
        <w:sz w:val="16"/>
        <w:szCs w:val="16"/>
      </w:rPr>
      <w:t xml:space="preserve"> Encryption in Hadoop </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DFEF4DC" w14:textId="168E3CF0" w:rsidR="00036C63" w:rsidRDefault="00036C63" w:rsidP="007C48CB">
    <w:pPr>
      <w:pStyle w:val="ChapterNumber"/>
    </w:pPr>
    <w:r>
      <w:rPr>
        <w:noProof/>
      </w:rPr>
      <mc:AlternateContent>
        <mc:Choice Requires="wps">
          <w:drawing>
            <wp:anchor distT="0" distB="0" distL="114300" distR="114300" simplePos="0" relativeHeight="251657728" behindDoc="1" locked="0" layoutInCell="1" allowOverlap="1" wp14:anchorId="60EB4120" wp14:editId="4074BA4A">
              <wp:simplePos x="0" y="0"/>
              <wp:positionH relativeFrom="column">
                <wp:posOffset>-2075180</wp:posOffset>
              </wp:positionH>
              <wp:positionV relativeFrom="paragraph">
                <wp:posOffset>-1371600</wp:posOffset>
              </wp:positionV>
              <wp:extent cx="7574280" cy="3826510"/>
              <wp:effectExtent l="0" t="0" r="12700" b="8890"/>
              <wp:wrapNone/>
              <wp:docPr id="1" name="AutoShap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74280" cy="3826510"/>
                      </a:xfrm>
                      <a:prstGeom prst="roundRect">
                        <a:avLst>
                          <a:gd name="adj" fmla="val 16667"/>
                        </a:avLst>
                      </a:prstGeom>
                      <a:noFill/>
                      <a:ln w="9525">
                        <a:solidFill>
                          <a:srgbClr val="000000"/>
                        </a:solidFill>
                        <a:round/>
                        <a:headEnd/>
                        <a:tailEnd/>
                      </a:ln>
                      <a:extLst>
                        <a:ext uri="{909E8E84-426E-40DD-AFC4-6F175D3DCCD1}">
                          <a14:hiddenFill xmlns:a14="http://schemas.microsoft.com/office/drawing/2010/main">
                            <a:solidFill>
                              <a:srgbClr val="D8D8D8"/>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roundrect w14:anchorId="1FF6AFED" id="AutoShape 1" o:spid="_x0000_s1026" style="position:absolute;margin-left:-163.4pt;margin-top:-108pt;width:596.4pt;height:301.3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" filled="f"/>
          </w:pict>
        </mc:Fallback>
      </mc:AlternateContent>
    </w:r>
    <w:ins w:id="3" w:author="Windows User" w:date="2014-12-07T14:47:00Z">
      <w:r>
        <w:t>Download</w:t>
      </w:r>
    </w:ins>
    <w:del w:id="4" w:author="Windows User" w:date="2014-12-07T14:47:00Z">
      <w:r w:rsidDel="00036C63">
        <w:delText>C H A P T E R  8</w:delText>
      </w:r>
    </w:del>
  </w:p>
  <w:p w14:paraId="744E6946" w14:textId="77777777" w:rsidR="00036C63" w:rsidRDefault="00036C63" w:rsidP="00876398">
    <w:pPr>
      <w:jc w:val="both"/>
    </w:pPr>
  </w:p>
  <w:p w14:paraId="3387B38F" w14:textId="77777777" w:rsidR="00036C63" w:rsidRPr="00D30AAA" w:rsidRDefault="00036C63" w:rsidP="00C54EAA">
    <w:pPr>
      <w:rPr>
        <w:rFonts w:ascii="ZapfDingbats" w:hAnsi="ZapfDingbats"/>
        <w:color w:val="BFBFBF"/>
        <w:sz w:val="28"/>
        <w:szCs w:val="28"/>
      </w:rPr>
    </w:pPr>
    <w:r w:rsidRPr="00D30AAA">
      <w:rPr>
        <w:rFonts w:ascii="ZapfDingbats" w:hAnsi="ZapfDingbats"/>
        <w:color w:val="BFBFBF"/>
        <w:sz w:val="28"/>
        <w:szCs w:val="28"/>
      </w:rPr>
      <w:t></w:t>
    </w:r>
    <w:r w:rsidRPr="00D30AAA">
      <w:rPr>
        <w:rFonts w:ascii="ZapfDingbats" w:hAnsi="ZapfDingbats"/>
        <w:color w:val="BFBFBF"/>
        <w:sz w:val="28"/>
        <w:szCs w:val="28"/>
      </w:rPr>
      <w:t></w:t>
    </w:r>
    <w:r w:rsidRPr="00D30AAA">
      <w:rPr>
        <w:rFonts w:ascii="ZapfDingbats" w:hAnsi="ZapfDingbats"/>
        <w:color w:val="BFBFBF"/>
        <w:sz w:val="28"/>
        <w:szCs w:val="28"/>
      </w:rPr>
      <w:t></w:t>
    </w:r>
    <w:r w:rsidRPr="00D30AAA">
      <w:rPr>
        <w:rFonts w:ascii="ZapfDingbats" w:hAnsi="ZapfDingbats"/>
        <w:color w:val="BFBFBF"/>
        <w:sz w:val="28"/>
        <w:szCs w:val="28"/>
      </w:rPr>
      <w:t></w:t>
    </w:r>
    <w:r w:rsidRPr="00D30AAA">
      <w:rPr>
        <w:rFonts w:ascii="ZapfDingbats" w:hAnsi="ZapfDingbats"/>
        <w:color w:val="BFBFBF"/>
        <w:sz w:val="28"/>
        <w:szCs w:val="28"/>
      </w:rPr>
      <w:t></w:t>
    </w:r>
  </w:p>
  <w:p w14:paraId="17021F72" w14:textId="77777777" w:rsidR="00036C63" w:rsidRPr="00876398" w:rsidRDefault="00036C63" w:rsidP="00876398"/>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A75699"/>
    <w:multiLevelType w:val="hybridMultilevel"/>
    <w:tmpl w:val="CB04F522"/>
    <w:lvl w:ilvl="0" w:tplc="0409000F">
      <w:start w:val="1"/>
      <w:numFmt w:val="decimal"/>
      <w:lvlText w:val="%1."/>
      <w:lvlJc w:val="left"/>
      <w:pPr>
        <w:tabs>
          <w:tab w:val="num" w:pos="936"/>
        </w:tabs>
        <w:ind w:left="936"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
    <w:nsid w:val="03C7256F"/>
    <w:multiLevelType w:val="hybridMultilevel"/>
    <w:tmpl w:val="F78EBDFA"/>
    <w:lvl w:ilvl="0" w:tplc="10BEA696">
      <w:start w:val="1"/>
      <w:numFmt w:val="decimal"/>
      <w:pStyle w:val="ListNumbered"/>
      <w:lvlText w:val="%1."/>
      <w:lvlJc w:val="left"/>
      <w:pPr>
        <w:tabs>
          <w:tab w:val="num" w:pos="540"/>
        </w:tabs>
        <w:ind w:left="540" w:hanging="266"/>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
    <w:nsid w:val="09290E84"/>
    <w:multiLevelType w:val="hybridMultilevel"/>
    <w:tmpl w:val="718A4ADC"/>
    <w:lvl w:ilvl="0" w:tplc="92E61FCE">
      <w:start w:val="1"/>
      <w:numFmt w:val="bullet"/>
      <w:pStyle w:val="ExerciseBullet"/>
      <w:lvlText w:val=""/>
      <w:lvlJc w:val="left"/>
      <w:pPr>
        <w:tabs>
          <w:tab w:val="num" w:pos="1512"/>
        </w:tabs>
        <w:ind w:left="1584" w:hanging="576"/>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
    <w:nsid w:val="20E0611B"/>
    <w:multiLevelType w:val="hybridMultilevel"/>
    <w:tmpl w:val="2CA04324"/>
    <w:lvl w:ilvl="0" w:tplc="0409000F">
      <w:start w:val="1"/>
      <w:numFmt w:val="decimal"/>
      <w:lvlText w:val="%1."/>
      <w:lvlJc w:val="left"/>
      <w:pPr>
        <w:tabs>
          <w:tab w:val="num" w:pos="936"/>
        </w:tabs>
        <w:ind w:left="936"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
    <w:nsid w:val="23147492"/>
    <w:multiLevelType w:val="hybridMultilevel"/>
    <w:tmpl w:val="86DC0576"/>
    <w:lvl w:ilvl="0" w:tplc="F3EC4AA6">
      <w:start w:val="1"/>
      <w:numFmt w:val="bullet"/>
      <w:pStyle w:val="Bullet"/>
      <w:lvlText w:val=""/>
      <w:lvlJc w:val="left"/>
      <w:pPr>
        <w:tabs>
          <w:tab w:val="num" w:pos="936"/>
        </w:tabs>
        <w:ind w:left="936"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
    <w:nsid w:val="31DD1B07"/>
    <w:multiLevelType w:val="multilevel"/>
    <w:tmpl w:val="DEB8FAA2"/>
    <w:lvl w:ilvl="0">
      <w:start w:val="7"/>
      <w:numFmt w:val="decimal"/>
      <w:pStyle w:val="COChapterNumber"/>
      <w:lvlText w:val="%1"/>
      <w:lvlJc w:val="left"/>
      <w:pPr>
        <w:tabs>
          <w:tab w:val="num" w:pos="360"/>
        </w:tabs>
        <w:ind w:left="360" w:hanging="360"/>
      </w:pPr>
      <w:rPr>
        <w:rFonts w:hint="default"/>
      </w:rPr>
    </w:lvl>
    <w:lvl w:ilvl="1">
      <w:start w:val="1"/>
      <w:numFmt w:val="decimal"/>
      <w:pStyle w:val="Head1"/>
      <w:lvlText w:val="%1.%2"/>
      <w:lvlJc w:val="left"/>
      <w:pPr>
        <w:tabs>
          <w:tab w:val="num" w:pos="3402"/>
        </w:tabs>
        <w:ind w:left="3402" w:hanging="792"/>
      </w:pPr>
      <w:rPr>
        <w:rFonts w:hint="default"/>
      </w:rPr>
    </w:lvl>
    <w:lvl w:ilvl="2">
      <w:start w:val="1"/>
      <w:numFmt w:val="decimal"/>
      <w:lvlText w:val="8.1.%3."/>
      <w:lvlJc w:val="left"/>
      <w:pPr>
        <w:tabs>
          <w:tab w:val="num" w:pos="3240"/>
        </w:tabs>
        <w:ind w:left="3024" w:hanging="1224"/>
      </w:pPr>
      <w:rPr>
        <w:rFonts w:hint="default"/>
        <w:b/>
        <w:i/>
        <w:color w:val="C00000"/>
        <w:sz w:val="20"/>
        <w:szCs w:val="20"/>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6">
    <w:nsid w:val="370D39AE"/>
    <w:multiLevelType w:val="hybridMultilevel"/>
    <w:tmpl w:val="81CCE7F8"/>
    <w:lvl w:ilvl="0" w:tplc="CE0EA4D8">
      <w:start w:val="1"/>
      <w:numFmt w:val="decimal"/>
      <w:pStyle w:val="NumList"/>
      <w:lvlText w:val="%1."/>
      <w:lvlJc w:val="left"/>
      <w:pPr>
        <w:tabs>
          <w:tab w:val="num" w:pos="936"/>
        </w:tabs>
        <w:ind w:left="936"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7">
    <w:nsid w:val="39A94973"/>
    <w:multiLevelType w:val="hybridMultilevel"/>
    <w:tmpl w:val="40A8CE5E"/>
    <w:lvl w:ilvl="0" w:tplc="AD88E868">
      <w:start w:val="1"/>
      <w:numFmt w:val="bullet"/>
      <w:pStyle w:val="ListBullet"/>
      <w:lvlText w:val=""/>
      <w:lvlJc w:val="left"/>
      <w:pPr>
        <w:tabs>
          <w:tab w:val="num" w:pos="540"/>
        </w:tabs>
        <w:ind w:left="540" w:hanging="27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
    <w:nsid w:val="53593E90"/>
    <w:multiLevelType w:val="hybridMultilevel"/>
    <w:tmpl w:val="3A261BF8"/>
    <w:lvl w:ilvl="0" w:tplc="F49A4C08">
      <w:start w:val="1"/>
      <w:numFmt w:val="lowerLetter"/>
      <w:pStyle w:val="NumSubList"/>
      <w:lvlText w:val="%1."/>
      <w:lvlJc w:val="left"/>
      <w:pPr>
        <w:tabs>
          <w:tab w:val="num" w:pos="1224"/>
        </w:tabs>
        <w:ind w:left="1224" w:hanging="360"/>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9">
    <w:nsid w:val="5CC25960"/>
    <w:multiLevelType w:val="hybridMultilevel"/>
    <w:tmpl w:val="5F9C4C10"/>
    <w:lvl w:ilvl="0" w:tplc="DC4626F2">
      <w:start w:val="1"/>
      <w:numFmt w:val="decimal"/>
      <w:pStyle w:val="ExerciseNumList"/>
      <w:lvlText w:val="%1."/>
      <w:lvlJc w:val="left"/>
      <w:pPr>
        <w:tabs>
          <w:tab w:val="num" w:pos="360"/>
        </w:tabs>
        <w:ind w:left="36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0">
    <w:nsid w:val="620775CB"/>
    <w:multiLevelType w:val="hybridMultilevel"/>
    <w:tmpl w:val="97E237D0"/>
    <w:lvl w:ilvl="0" w:tplc="DFA682B4">
      <w:start w:val="1"/>
      <w:numFmt w:val="bullet"/>
      <w:pStyle w:val="BulletSubList"/>
      <w:lvlText w:val=""/>
      <w:lvlJc w:val="left"/>
      <w:pPr>
        <w:tabs>
          <w:tab w:val="num" w:pos="1512"/>
        </w:tabs>
        <w:ind w:left="1584" w:hanging="576"/>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
    <w:nsid w:val="74861BBF"/>
    <w:multiLevelType w:val="hybridMultilevel"/>
    <w:tmpl w:val="3886EBBC"/>
    <w:lvl w:ilvl="0" w:tplc="0F9E9F5C">
      <w:start w:val="1"/>
      <w:numFmt w:val="bullet"/>
      <w:pStyle w:val="SideBarBullet"/>
      <w:lvlText w:val=""/>
      <w:lvlJc w:val="left"/>
      <w:pPr>
        <w:tabs>
          <w:tab w:val="num" w:pos="1512"/>
        </w:tabs>
        <w:ind w:left="1584" w:hanging="576"/>
      </w:pPr>
      <w:rPr>
        <w:rFonts w:ascii="Symbol" w:hAnsi="Symbol" w:hint="default"/>
      </w:rPr>
    </w:lvl>
    <w:lvl w:ilvl="1" w:tplc="04090003" w:tentative="1">
      <w:start w:val="1"/>
      <w:numFmt w:val="bullet"/>
      <w:lvlText w:val="o"/>
      <w:lvlJc w:val="left"/>
      <w:pPr>
        <w:tabs>
          <w:tab w:val="num" w:pos="2448"/>
        </w:tabs>
        <w:ind w:left="2448" w:hanging="360"/>
      </w:pPr>
      <w:rPr>
        <w:rFonts w:ascii="Courier New" w:hAnsi="Courier New" w:cs="Courier New" w:hint="default"/>
      </w:rPr>
    </w:lvl>
    <w:lvl w:ilvl="2" w:tplc="04090005" w:tentative="1">
      <w:start w:val="1"/>
      <w:numFmt w:val="bullet"/>
      <w:lvlText w:val=""/>
      <w:lvlJc w:val="left"/>
      <w:pPr>
        <w:tabs>
          <w:tab w:val="num" w:pos="3168"/>
        </w:tabs>
        <w:ind w:left="3168" w:hanging="360"/>
      </w:pPr>
      <w:rPr>
        <w:rFonts w:ascii="Wingdings" w:hAnsi="Wingdings" w:hint="default"/>
      </w:rPr>
    </w:lvl>
    <w:lvl w:ilvl="3" w:tplc="04090001" w:tentative="1">
      <w:start w:val="1"/>
      <w:numFmt w:val="bullet"/>
      <w:lvlText w:val=""/>
      <w:lvlJc w:val="left"/>
      <w:pPr>
        <w:tabs>
          <w:tab w:val="num" w:pos="3888"/>
        </w:tabs>
        <w:ind w:left="3888" w:hanging="360"/>
      </w:pPr>
      <w:rPr>
        <w:rFonts w:ascii="Symbol" w:hAnsi="Symbol" w:hint="default"/>
      </w:rPr>
    </w:lvl>
    <w:lvl w:ilvl="4" w:tplc="04090003" w:tentative="1">
      <w:start w:val="1"/>
      <w:numFmt w:val="bullet"/>
      <w:lvlText w:val="o"/>
      <w:lvlJc w:val="left"/>
      <w:pPr>
        <w:tabs>
          <w:tab w:val="num" w:pos="4608"/>
        </w:tabs>
        <w:ind w:left="4608" w:hanging="360"/>
      </w:pPr>
      <w:rPr>
        <w:rFonts w:ascii="Courier New" w:hAnsi="Courier New" w:cs="Courier New" w:hint="default"/>
      </w:rPr>
    </w:lvl>
    <w:lvl w:ilvl="5" w:tplc="04090005" w:tentative="1">
      <w:start w:val="1"/>
      <w:numFmt w:val="bullet"/>
      <w:lvlText w:val=""/>
      <w:lvlJc w:val="left"/>
      <w:pPr>
        <w:tabs>
          <w:tab w:val="num" w:pos="5328"/>
        </w:tabs>
        <w:ind w:left="5328" w:hanging="360"/>
      </w:pPr>
      <w:rPr>
        <w:rFonts w:ascii="Wingdings" w:hAnsi="Wingdings" w:hint="default"/>
      </w:rPr>
    </w:lvl>
    <w:lvl w:ilvl="6" w:tplc="04090001" w:tentative="1">
      <w:start w:val="1"/>
      <w:numFmt w:val="bullet"/>
      <w:lvlText w:val=""/>
      <w:lvlJc w:val="left"/>
      <w:pPr>
        <w:tabs>
          <w:tab w:val="num" w:pos="6048"/>
        </w:tabs>
        <w:ind w:left="6048" w:hanging="360"/>
      </w:pPr>
      <w:rPr>
        <w:rFonts w:ascii="Symbol" w:hAnsi="Symbol" w:hint="default"/>
      </w:rPr>
    </w:lvl>
    <w:lvl w:ilvl="7" w:tplc="04090003" w:tentative="1">
      <w:start w:val="1"/>
      <w:numFmt w:val="bullet"/>
      <w:lvlText w:val="o"/>
      <w:lvlJc w:val="left"/>
      <w:pPr>
        <w:tabs>
          <w:tab w:val="num" w:pos="6768"/>
        </w:tabs>
        <w:ind w:left="6768" w:hanging="360"/>
      </w:pPr>
      <w:rPr>
        <w:rFonts w:ascii="Courier New" w:hAnsi="Courier New" w:cs="Courier New" w:hint="default"/>
      </w:rPr>
    </w:lvl>
    <w:lvl w:ilvl="8" w:tplc="04090005" w:tentative="1">
      <w:start w:val="1"/>
      <w:numFmt w:val="bullet"/>
      <w:lvlText w:val=""/>
      <w:lvlJc w:val="left"/>
      <w:pPr>
        <w:tabs>
          <w:tab w:val="num" w:pos="7488"/>
        </w:tabs>
        <w:ind w:left="7488" w:hanging="360"/>
      </w:pPr>
      <w:rPr>
        <w:rFonts w:ascii="Wingdings" w:hAnsi="Wingdings" w:hint="default"/>
      </w:rPr>
    </w:lvl>
  </w:abstractNum>
  <w:abstractNum w:abstractNumId="12">
    <w:nsid w:val="7C452677"/>
    <w:multiLevelType w:val="multilevel"/>
    <w:tmpl w:val="B30C7932"/>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num w:numId="1">
    <w:abstractNumId w:val="9"/>
  </w:num>
  <w:num w:numId="2">
    <w:abstractNumId w:val="2"/>
  </w:num>
  <w:num w:numId="3">
    <w:abstractNumId w:val="11"/>
  </w:num>
  <w:num w:numId="4">
    <w:abstractNumId w:val="4"/>
  </w:num>
  <w:num w:numId="5">
    <w:abstractNumId w:val="8"/>
  </w:num>
  <w:num w:numId="6">
    <w:abstractNumId w:val="10"/>
  </w:num>
  <w:num w:numId="7">
    <w:abstractNumId w:val="6"/>
  </w:num>
  <w:num w:numId="8">
    <w:abstractNumId w:val="7"/>
  </w:num>
  <w:num w:numId="9">
    <w:abstractNumId w:val="5"/>
  </w:num>
  <w:num w:numId="10">
    <w:abstractNumId w:val="1"/>
  </w:num>
  <w:num w:numId="11">
    <w:abstractNumId w:val="0"/>
  </w:num>
  <w:num w:numId="12">
    <w:abstractNumId w:val="3"/>
  </w:num>
  <w:num w:numId="13">
    <w:abstractNumId w:val="12"/>
  </w:num>
  <w:num w:numId="14">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2"/>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jamesfraleigh">
    <w15:presenceInfo w15:providerId="None" w15:userId="jamesfraleigh"/>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5"/>
  <w:embedTrueTypeFonts/>
  <w:hideSpellingErrors/>
  <w:proofState w:spelling="clean" w:grammar="clean"/>
  <w:linkStyles/>
  <w:stylePaneFormatFilter w:val="3004" w:allStyles="0" w:customStyles="0" w:latentStyles="1" w:stylesInUse="0" w:headingStyles="0" w:numberingStyles="0" w:tableStyles="0" w:directFormattingOnRuns="0" w:directFormattingOnParagraphs="0" w:directFormattingOnNumbering="0" w:directFormattingOnTables="0" w:clearFormatting="1" w:top3HeadingStyles="1" w:visibleStyles="0" w:alternateStyleNames="0"/>
  <w:revisionView w:markup="0"/>
  <w:documentProtection w:formatting="1" w:enforcement="0"/>
  <w:defaultTabStop w:val="720"/>
  <w:evenAndOddHeaders/>
  <w:drawingGridHorizontalSpacing w:val="120"/>
  <w:displayHorizontalDrawingGridEvery w:val="2"/>
  <w:characterSpacingControl w:val="doNotCompress"/>
  <w:hdrShapeDefaults>
    <o:shapedefaults v:ext="edit" spidmax="20481"/>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26D92"/>
    <w:rsid w:val="00000B91"/>
    <w:rsid w:val="00000C0F"/>
    <w:rsid w:val="00002570"/>
    <w:rsid w:val="0000546D"/>
    <w:rsid w:val="00005973"/>
    <w:rsid w:val="00006EC0"/>
    <w:rsid w:val="00010427"/>
    <w:rsid w:val="00010FBF"/>
    <w:rsid w:val="00011461"/>
    <w:rsid w:val="00013C3D"/>
    <w:rsid w:val="00013CF3"/>
    <w:rsid w:val="00013D21"/>
    <w:rsid w:val="0001506D"/>
    <w:rsid w:val="00021A6B"/>
    <w:rsid w:val="000239A1"/>
    <w:rsid w:val="00023EBE"/>
    <w:rsid w:val="00023FDA"/>
    <w:rsid w:val="000259EC"/>
    <w:rsid w:val="00031178"/>
    <w:rsid w:val="00031D66"/>
    <w:rsid w:val="00033AEB"/>
    <w:rsid w:val="000345ED"/>
    <w:rsid w:val="000345FB"/>
    <w:rsid w:val="00036C63"/>
    <w:rsid w:val="000406D2"/>
    <w:rsid w:val="0004189C"/>
    <w:rsid w:val="00041B40"/>
    <w:rsid w:val="00042176"/>
    <w:rsid w:val="000442E8"/>
    <w:rsid w:val="00044F7F"/>
    <w:rsid w:val="0005135B"/>
    <w:rsid w:val="00052224"/>
    <w:rsid w:val="000548C2"/>
    <w:rsid w:val="00055095"/>
    <w:rsid w:val="00061D2C"/>
    <w:rsid w:val="000633EE"/>
    <w:rsid w:val="00064306"/>
    <w:rsid w:val="000644A7"/>
    <w:rsid w:val="000662F4"/>
    <w:rsid w:val="0007476E"/>
    <w:rsid w:val="000804EE"/>
    <w:rsid w:val="00082B8F"/>
    <w:rsid w:val="000847CC"/>
    <w:rsid w:val="00086F89"/>
    <w:rsid w:val="000911BB"/>
    <w:rsid w:val="000912A2"/>
    <w:rsid w:val="000950D1"/>
    <w:rsid w:val="0009547A"/>
    <w:rsid w:val="00096521"/>
    <w:rsid w:val="000A0F0B"/>
    <w:rsid w:val="000A6731"/>
    <w:rsid w:val="000B0E13"/>
    <w:rsid w:val="000B18A4"/>
    <w:rsid w:val="000B202B"/>
    <w:rsid w:val="000B50EE"/>
    <w:rsid w:val="000B5475"/>
    <w:rsid w:val="000C0458"/>
    <w:rsid w:val="000C0B1D"/>
    <w:rsid w:val="000C3E09"/>
    <w:rsid w:val="000C59CA"/>
    <w:rsid w:val="000C6E91"/>
    <w:rsid w:val="000C7418"/>
    <w:rsid w:val="000D5E2C"/>
    <w:rsid w:val="000D620C"/>
    <w:rsid w:val="000E1D25"/>
    <w:rsid w:val="000E3A99"/>
    <w:rsid w:val="000F2A76"/>
    <w:rsid w:val="000F32AF"/>
    <w:rsid w:val="00100B19"/>
    <w:rsid w:val="0010365F"/>
    <w:rsid w:val="00104E86"/>
    <w:rsid w:val="00106531"/>
    <w:rsid w:val="00110A08"/>
    <w:rsid w:val="00111A42"/>
    <w:rsid w:val="00114845"/>
    <w:rsid w:val="001176CB"/>
    <w:rsid w:val="001208AB"/>
    <w:rsid w:val="001223D7"/>
    <w:rsid w:val="0012387C"/>
    <w:rsid w:val="00125CC5"/>
    <w:rsid w:val="00130520"/>
    <w:rsid w:val="00130F30"/>
    <w:rsid w:val="00131826"/>
    <w:rsid w:val="00132607"/>
    <w:rsid w:val="00135785"/>
    <w:rsid w:val="0013691A"/>
    <w:rsid w:val="0014338D"/>
    <w:rsid w:val="00143798"/>
    <w:rsid w:val="001442B5"/>
    <w:rsid w:val="001504F6"/>
    <w:rsid w:val="001506CF"/>
    <w:rsid w:val="001508DE"/>
    <w:rsid w:val="00150B91"/>
    <w:rsid w:val="00150DAA"/>
    <w:rsid w:val="001550D3"/>
    <w:rsid w:val="0015675A"/>
    <w:rsid w:val="00160653"/>
    <w:rsid w:val="00161376"/>
    <w:rsid w:val="001623DA"/>
    <w:rsid w:val="001637CC"/>
    <w:rsid w:val="001644BC"/>
    <w:rsid w:val="00166548"/>
    <w:rsid w:val="00173C8B"/>
    <w:rsid w:val="001749F0"/>
    <w:rsid w:val="00174FD7"/>
    <w:rsid w:val="001770CD"/>
    <w:rsid w:val="0017725E"/>
    <w:rsid w:val="0017785E"/>
    <w:rsid w:val="00177B3B"/>
    <w:rsid w:val="00184D83"/>
    <w:rsid w:val="00186BEC"/>
    <w:rsid w:val="00192A8B"/>
    <w:rsid w:val="00192F92"/>
    <w:rsid w:val="0019452D"/>
    <w:rsid w:val="00195810"/>
    <w:rsid w:val="0019783E"/>
    <w:rsid w:val="00197C82"/>
    <w:rsid w:val="001A05D6"/>
    <w:rsid w:val="001A072C"/>
    <w:rsid w:val="001A2DD2"/>
    <w:rsid w:val="001A348E"/>
    <w:rsid w:val="001A3B47"/>
    <w:rsid w:val="001A57A5"/>
    <w:rsid w:val="001A57E0"/>
    <w:rsid w:val="001B0BF7"/>
    <w:rsid w:val="001B1D98"/>
    <w:rsid w:val="001B2458"/>
    <w:rsid w:val="001B28D0"/>
    <w:rsid w:val="001B295A"/>
    <w:rsid w:val="001B4BB4"/>
    <w:rsid w:val="001B5784"/>
    <w:rsid w:val="001C314C"/>
    <w:rsid w:val="001C5451"/>
    <w:rsid w:val="001C64A5"/>
    <w:rsid w:val="001C6DB5"/>
    <w:rsid w:val="001D12E2"/>
    <w:rsid w:val="001D37CE"/>
    <w:rsid w:val="001D4B3F"/>
    <w:rsid w:val="001D4DF3"/>
    <w:rsid w:val="001D521E"/>
    <w:rsid w:val="001E317E"/>
    <w:rsid w:val="001E4425"/>
    <w:rsid w:val="001E46E0"/>
    <w:rsid w:val="001E561E"/>
    <w:rsid w:val="001E636A"/>
    <w:rsid w:val="001F0AEC"/>
    <w:rsid w:val="001F0E09"/>
    <w:rsid w:val="001F1557"/>
    <w:rsid w:val="001F4003"/>
    <w:rsid w:val="001F4B5D"/>
    <w:rsid w:val="002015F5"/>
    <w:rsid w:val="00202B5E"/>
    <w:rsid w:val="00203F38"/>
    <w:rsid w:val="0020588C"/>
    <w:rsid w:val="002058F5"/>
    <w:rsid w:val="002151B9"/>
    <w:rsid w:val="00216981"/>
    <w:rsid w:val="00217383"/>
    <w:rsid w:val="002213E2"/>
    <w:rsid w:val="00222109"/>
    <w:rsid w:val="00222919"/>
    <w:rsid w:val="002242CF"/>
    <w:rsid w:val="00226774"/>
    <w:rsid w:val="00226D92"/>
    <w:rsid w:val="0023066E"/>
    <w:rsid w:val="0023208D"/>
    <w:rsid w:val="0023262B"/>
    <w:rsid w:val="00235756"/>
    <w:rsid w:val="00235823"/>
    <w:rsid w:val="0023597C"/>
    <w:rsid w:val="002409A2"/>
    <w:rsid w:val="00240F96"/>
    <w:rsid w:val="002419E0"/>
    <w:rsid w:val="0024356E"/>
    <w:rsid w:val="00243E16"/>
    <w:rsid w:val="00245D21"/>
    <w:rsid w:val="002504DD"/>
    <w:rsid w:val="00250F39"/>
    <w:rsid w:val="00253200"/>
    <w:rsid w:val="00253536"/>
    <w:rsid w:val="00253B76"/>
    <w:rsid w:val="00256940"/>
    <w:rsid w:val="00260A19"/>
    <w:rsid w:val="002612C6"/>
    <w:rsid w:val="002620F5"/>
    <w:rsid w:val="002630E7"/>
    <w:rsid w:val="00263452"/>
    <w:rsid w:val="00263F56"/>
    <w:rsid w:val="00264A56"/>
    <w:rsid w:val="00264AC3"/>
    <w:rsid w:val="00270490"/>
    <w:rsid w:val="00276249"/>
    <w:rsid w:val="0028311F"/>
    <w:rsid w:val="00283215"/>
    <w:rsid w:val="00286880"/>
    <w:rsid w:val="00290B23"/>
    <w:rsid w:val="00291480"/>
    <w:rsid w:val="002945EA"/>
    <w:rsid w:val="002946F6"/>
    <w:rsid w:val="002972EC"/>
    <w:rsid w:val="00297C33"/>
    <w:rsid w:val="00297E79"/>
    <w:rsid w:val="002A2369"/>
    <w:rsid w:val="002A2819"/>
    <w:rsid w:val="002A2DB3"/>
    <w:rsid w:val="002A3080"/>
    <w:rsid w:val="002A337D"/>
    <w:rsid w:val="002A45BE"/>
    <w:rsid w:val="002A731E"/>
    <w:rsid w:val="002B30DB"/>
    <w:rsid w:val="002C1AA4"/>
    <w:rsid w:val="002C2B5B"/>
    <w:rsid w:val="002C3EE6"/>
    <w:rsid w:val="002C4DC1"/>
    <w:rsid w:val="002C54C2"/>
    <w:rsid w:val="002C55CF"/>
    <w:rsid w:val="002C70EB"/>
    <w:rsid w:val="002D03B5"/>
    <w:rsid w:val="002D1119"/>
    <w:rsid w:val="002E1850"/>
    <w:rsid w:val="002E1AAB"/>
    <w:rsid w:val="002E3EC2"/>
    <w:rsid w:val="002E66FE"/>
    <w:rsid w:val="002E753B"/>
    <w:rsid w:val="002F11CF"/>
    <w:rsid w:val="002F52EF"/>
    <w:rsid w:val="002F5EC7"/>
    <w:rsid w:val="002F699D"/>
    <w:rsid w:val="002F69D4"/>
    <w:rsid w:val="002F7830"/>
    <w:rsid w:val="0030021E"/>
    <w:rsid w:val="003009E7"/>
    <w:rsid w:val="003038F1"/>
    <w:rsid w:val="003112C8"/>
    <w:rsid w:val="00314AE6"/>
    <w:rsid w:val="00315E06"/>
    <w:rsid w:val="00320981"/>
    <w:rsid w:val="00320BEF"/>
    <w:rsid w:val="0032125E"/>
    <w:rsid w:val="0032195F"/>
    <w:rsid w:val="0032358D"/>
    <w:rsid w:val="0032369B"/>
    <w:rsid w:val="00330051"/>
    <w:rsid w:val="0033208D"/>
    <w:rsid w:val="00332FB0"/>
    <w:rsid w:val="00333269"/>
    <w:rsid w:val="00333954"/>
    <w:rsid w:val="0033797F"/>
    <w:rsid w:val="00342FBD"/>
    <w:rsid w:val="00347101"/>
    <w:rsid w:val="0035447C"/>
    <w:rsid w:val="003605C3"/>
    <w:rsid w:val="00362F56"/>
    <w:rsid w:val="00364665"/>
    <w:rsid w:val="003656A8"/>
    <w:rsid w:val="00373B8A"/>
    <w:rsid w:val="00376E76"/>
    <w:rsid w:val="003772CD"/>
    <w:rsid w:val="00384E5F"/>
    <w:rsid w:val="0038668A"/>
    <w:rsid w:val="00386CDD"/>
    <w:rsid w:val="00392B2A"/>
    <w:rsid w:val="00393548"/>
    <w:rsid w:val="00395577"/>
    <w:rsid w:val="0039662C"/>
    <w:rsid w:val="00397CE8"/>
    <w:rsid w:val="003A49F4"/>
    <w:rsid w:val="003A7043"/>
    <w:rsid w:val="003A7DD3"/>
    <w:rsid w:val="003B44EB"/>
    <w:rsid w:val="003C0B77"/>
    <w:rsid w:val="003C29C7"/>
    <w:rsid w:val="003C5AA3"/>
    <w:rsid w:val="003C700B"/>
    <w:rsid w:val="003D2445"/>
    <w:rsid w:val="003D3182"/>
    <w:rsid w:val="003E1B62"/>
    <w:rsid w:val="003E371C"/>
    <w:rsid w:val="003E40DB"/>
    <w:rsid w:val="003E4FE3"/>
    <w:rsid w:val="003E552B"/>
    <w:rsid w:val="003E635C"/>
    <w:rsid w:val="003E7D81"/>
    <w:rsid w:val="003F147C"/>
    <w:rsid w:val="003F1933"/>
    <w:rsid w:val="003F3C1B"/>
    <w:rsid w:val="003F6F94"/>
    <w:rsid w:val="003F7CF2"/>
    <w:rsid w:val="00403992"/>
    <w:rsid w:val="00404202"/>
    <w:rsid w:val="00404F85"/>
    <w:rsid w:val="00406240"/>
    <w:rsid w:val="00406E5D"/>
    <w:rsid w:val="00410582"/>
    <w:rsid w:val="00410D2C"/>
    <w:rsid w:val="00413271"/>
    <w:rsid w:val="0041479C"/>
    <w:rsid w:val="004211F2"/>
    <w:rsid w:val="00421C44"/>
    <w:rsid w:val="00427378"/>
    <w:rsid w:val="00427AE3"/>
    <w:rsid w:val="0043083A"/>
    <w:rsid w:val="0043620B"/>
    <w:rsid w:val="00443636"/>
    <w:rsid w:val="00443B77"/>
    <w:rsid w:val="004450DB"/>
    <w:rsid w:val="0044656B"/>
    <w:rsid w:val="00446E3D"/>
    <w:rsid w:val="004472EE"/>
    <w:rsid w:val="004479EB"/>
    <w:rsid w:val="004524A9"/>
    <w:rsid w:val="00455930"/>
    <w:rsid w:val="00457123"/>
    <w:rsid w:val="00460161"/>
    <w:rsid w:val="00460223"/>
    <w:rsid w:val="0046039E"/>
    <w:rsid w:val="004632CD"/>
    <w:rsid w:val="00463BAE"/>
    <w:rsid w:val="00465F99"/>
    <w:rsid w:val="0047409C"/>
    <w:rsid w:val="004740F9"/>
    <w:rsid w:val="00476566"/>
    <w:rsid w:val="0048129C"/>
    <w:rsid w:val="00482FE8"/>
    <w:rsid w:val="004833B9"/>
    <w:rsid w:val="00485A74"/>
    <w:rsid w:val="0048663D"/>
    <w:rsid w:val="004940D0"/>
    <w:rsid w:val="00496522"/>
    <w:rsid w:val="004A1A88"/>
    <w:rsid w:val="004A355C"/>
    <w:rsid w:val="004A3D15"/>
    <w:rsid w:val="004A411F"/>
    <w:rsid w:val="004A5621"/>
    <w:rsid w:val="004A5910"/>
    <w:rsid w:val="004A6112"/>
    <w:rsid w:val="004A6629"/>
    <w:rsid w:val="004A7381"/>
    <w:rsid w:val="004A73A7"/>
    <w:rsid w:val="004A73DB"/>
    <w:rsid w:val="004B2E61"/>
    <w:rsid w:val="004B3C4D"/>
    <w:rsid w:val="004B4991"/>
    <w:rsid w:val="004B49C8"/>
    <w:rsid w:val="004B4A7B"/>
    <w:rsid w:val="004B5B88"/>
    <w:rsid w:val="004B64A1"/>
    <w:rsid w:val="004C0C48"/>
    <w:rsid w:val="004C0FED"/>
    <w:rsid w:val="004C4B4B"/>
    <w:rsid w:val="004C534C"/>
    <w:rsid w:val="004D1789"/>
    <w:rsid w:val="004D4E0A"/>
    <w:rsid w:val="004D4F96"/>
    <w:rsid w:val="004D63A6"/>
    <w:rsid w:val="004E5509"/>
    <w:rsid w:val="004F1E41"/>
    <w:rsid w:val="004F2DBD"/>
    <w:rsid w:val="004F2EB5"/>
    <w:rsid w:val="004F3E98"/>
    <w:rsid w:val="004F4EB5"/>
    <w:rsid w:val="004F70F2"/>
    <w:rsid w:val="00500E7E"/>
    <w:rsid w:val="00501098"/>
    <w:rsid w:val="005014AC"/>
    <w:rsid w:val="0050239F"/>
    <w:rsid w:val="005041B0"/>
    <w:rsid w:val="00504C1F"/>
    <w:rsid w:val="00505501"/>
    <w:rsid w:val="005129F2"/>
    <w:rsid w:val="00514C02"/>
    <w:rsid w:val="00517ED2"/>
    <w:rsid w:val="00521A2D"/>
    <w:rsid w:val="005341CA"/>
    <w:rsid w:val="005409CE"/>
    <w:rsid w:val="00544D61"/>
    <w:rsid w:val="00546287"/>
    <w:rsid w:val="00550937"/>
    <w:rsid w:val="00552476"/>
    <w:rsid w:val="00553A64"/>
    <w:rsid w:val="00555135"/>
    <w:rsid w:val="00556BD1"/>
    <w:rsid w:val="00566F48"/>
    <w:rsid w:val="00566F68"/>
    <w:rsid w:val="00570213"/>
    <w:rsid w:val="00570574"/>
    <w:rsid w:val="0057079B"/>
    <w:rsid w:val="00575C9A"/>
    <w:rsid w:val="00577A7F"/>
    <w:rsid w:val="005835DD"/>
    <w:rsid w:val="005856B4"/>
    <w:rsid w:val="005862A4"/>
    <w:rsid w:val="005937AD"/>
    <w:rsid w:val="005A055B"/>
    <w:rsid w:val="005A30AE"/>
    <w:rsid w:val="005A504B"/>
    <w:rsid w:val="005A7343"/>
    <w:rsid w:val="005B20ED"/>
    <w:rsid w:val="005B300D"/>
    <w:rsid w:val="005B379A"/>
    <w:rsid w:val="005B4E2B"/>
    <w:rsid w:val="005C35C4"/>
    <w:rsid w:val="005C40BF"/>
    <w:rsid w:val="005D500D"/>
    <w:rsid w:val="005D5062"/>
    <w:rsid w:val="005D5C62"/>
    <w:rsid w:val="005D663B"/>
    <w:rsid w:val="005E22AF"/>
    <w:rsid w:val="005E390C"/>
    <w:rsid w:val="005E3A32"/>
    <w:rsid w:val="005E3D28"/>
    <w:rsid w:val="005E4591"/>
    <w:rsid w:val="005F2464"/>
    <w:rsid w:val="005F2534"/>
    <w:rsid w:val="005F4075"/>
    <w:rsid w:val="005F5464"/>
    <w:rsid w:val="005F7F62"/>
    <w:rsid w:val="00600037"/>
    <w:rsid w:val="00602133"/>
    <w:rsid w:val="006028BD"/>
    <w:rsid w:val="00606A22"/>
    <w:rsid w:val="00606ED2"/>
    <w:rsid w:val="006110B2"/>
    <w:rsid w:val="00611638"/>
    <w:rsid w:val="00614915"/>
    <w:rsid w:val="006166A5"/>
    <w:rsid w:val="0061743B"/>
    <w:rsid w:val="00617E8D"/>
    <w:rsid w:val="00620030"/>
    <w:rsid w:val="00620146"/>
    <w:rsid w:val="00620892"/>
    <w:rsid w:val="00623E4A"/>
    <w:rsid w:val="00627AB8"/>
    <w:rsid w:val="006308B5"/>
    <w:rsid w:val="00635EE2"/>
    <w:rsid w:val="00636410"/>
    <w:rsid w:val="00637DD9"/>
    <w:rsid w:val="006401CD"/>
    <w:rsid w:val="00640817"/>
    <w:rsid w:val="006435CF"/>
    <w:rsid w:val="006506D8"/>
    <w:rsid w:val="00655908"/>
    <w:rsid w:val="00657A60"/>
    <w:rsid w:val="0066017D"/>
    <w:rsid w:val="006703BC"/>
    <w:rsid w:val="0067172E"/>
    <w:rsid w:val="00672BDB"/>
    <w:rsid w:val="00675C0E"/>
    <w:rsid w:val="00677123"/>
    <w:rsid w:val="0068050F"/>
    <w:rsid w:val="00680CA1"/>
    <w:rsid w:val="00684881"/>
    <w:rsid w:val="00684A46"/>
    <w:rsid w:val="00686711"/>
    <w:rsid w:val="00691813"/>
    <w:rsid w:val="006929E5"/>
    <w:rsid w:val="006940AA"/>
    <w:rsid w:val="006968ED"/>
    <w:rsid w:val="00697123"/>
    <w:rsid w:val="0069748C"/>
    <w:rsid w:val="006A4B5F"/>
    <w:rsid w:val="006B2177"/>
    <w:rsid w:val="006B5972"/>
    <w:rsid w:val="006C36BD"/>
    <w:rsid w:val="006C4383"/>
    <w:rsid w:val="006C4BF3"/>
    <w:rsid w:val="006C6578"/>
    <w:rsid w:val="006C707B"/>
    <w:rsid w:val="006C7C1F"/>
    <w:rsid w:val="006D16E6"/>
    <w:rsid w:val="006D213E"/>
    <w:rsid w:val="006D360C"/>
    <w:rsid w:val="006D5144"/>
    <w:rsid w:val="006D776F"/>
    <w:rsid w:val="006D7F10"/>
    <w:rsid w:val="006E0F50"/>
    <w:rsid w:val="006E1BE6"/>
    <w:rsid w:val="006E5ECB"/>
    <w:rsid w:val="006F0567"/>
    <w:rsid w:val="006F2A37"/>
    <w:rsid w:val="006F47DB"/>
    <w:rsid w:val="006F66A5"/>
    <w:rsid w:val="006F7A11"/>
    <w:rsid w:val="007008F2"/>
    <w:rsid w:val="0070157A"/>
    <w:rsid w:val="007020D2"/>
    <w:rsid w:val="007032C6"/>
    <w:rsid w:val="007035CA"/>
    <w:rsid w:val="007040B8"/>
    <w:rsid w:val="007048E8"/>
    <w:rsid w:val="0070685A"/>
    <w:rsid w:val="00706E79"/>
    <w:rsid w:val="00710053"/>
    <w:rsid w:val="00711209"/>
    <w:rsid w:val="0072182A"/>
    <w:rsid w:val="007228DB"/>
    <w:rsid w:val="00722D66"/>
    <w:rsid w:val="00730067"/>
    <w:rsid w:val="00733E5F"/>
    <w:rsid w:val="0073450E"/>
    <w:rsid w:val="00737623"/>
    <w:rsid w:val="007421E8"/>
    <w:rsid w:val="007422CC"/>
    <w:rsid w:val="00746246"/>
    <w:rsid w:val="00746F7E"/>
    <w:rsid w:val="00750B64"/>
    <w:rsid w:val="00750BFB"/>
    <w:rsid w:val="00751A8C"/>
    <w:rsid w:val="00751D62"/>
    <w:rsid w:val="007550CE"/>
    <w:rsid w:val="0075627A"/>
    <w:rsid w:val="0075694A"/>
    <w:rsid w:val="00756DF5"/>
    <w:rsid w:val="00761097"/>
    <w:rsid w:val="00762C22"/>
    <w:rsid w:val="00765265"/>
    <w:rsid w:val="007710CE"/>
    <w:rsid w:val="00771182"/>
    <w:rsid w:val="00773E24"/>
    <w:rsid w:val="00774F26"/>
    <w:rsid w:val="00775392"/>
    <w:rsid w:val="007757E7"/>
    <w:rsid w:val="007768CE"/>
    <w:rsid w:val="0078024F"/>
    <w:rsid w:val="00782496"/>
    <w:rsid w:val="00784799"/>
    <w:rsid w:val="0078486E"/>
    <w:rsid w:val="00786321"/>
    <w:rsid w:val="007872AA"/>
    <w:rsid w:val="00787C30"/>
    <w:rsid w:val="00791357"/>
    <w:rsid w:val="00791EDE"/>
    <w:rsid w:val="00793F9E"/>
    <w:rsid w:val="00795795"/>
    <w:rsid w:val="007964ED"/>
    <w:rsid w:val="00796812"/>
    <w:rsid w:val="007A0795"/>
    <w:rsid w:val="007A0F7B"/>
    <w:rsid w:val="007A1D5F"/>
    <w:rsid w:val="007A45FC"/>
    <w:rsid w:val="007A5416"/>
    <w:rsid w:val="007B1B33"/>
    <w:rsid w:val="007B1D7E"/>
    <w:rsid w:val="007B5258"/>
    <w:rsid w:val="007B6661"/>
    <w:rsid w:val="007C0564"/>
    <w:rsid w:val="007C257E"/>
    <w:rsid w:val="007C48CB"/>
    <w:rsid w:val="007C78A7"/>
    <w:rsid w:val="007D037D"/>
    <w:rsid w:val="007D0BC3"/>
    <w:rsid w:val="007D0D6D"/>
    <w:rsid w:val="007D252A"/>
    <w:rsid w:val="007D2B10"/>
    <w:rsid w:val="007D3CFB"/>
    <w:rsid w:val="007D5EAD"/>
    <w:rsid w:val="007E11AC"/>
    <w:rsid w:val="007E22B0"/>
    <w:rsid w:val="007E2359"/>
    <w:rsid w:val="007E25D9"/>
    <w:rsid w:val="007E4265"/>
    <w:rsid w:val="007E5956"/>
    <w:rsid w:val="007E5F6F"/>
    <w:rsid w:val="007E6D05"/>
    <w:rsid w:val="007E7262"/>
    <w:rsid w:val="007F07EF"/>
    <w:rsid w:val="007F0CA0"/>
    <w:rsid w:val="007F3E5F"/>
    <w:rsid w:val="007F5FAE"/>
    <w:rsid w:val="007F791A"/>
    <w:rsid w:val="0080064E"/>
    <w:rsid w:val="00803173"/>
    <w:rsid w:val="008074D7"/>
    <w:rsid w:val="0081408F"/>
    <w:rsid w:val="00814EB5"/>
    <w:rsid w:val="00815D99"/>
    <w:rsid w:val="008203A5"/>
    <w:rsid w:val="00820F26"/>
    <w:rsid w:val="00825B28"/>
    <w:rsid w:val="008268BF"/>
    <w:rsid w:val="00836373"/>
    <w:rsid w:val="008372FD"/>
    <w:rsid w:val="0083785D"/>
    <w:rsid w:val="00840CCF"/>
    <w:rsid w:val="00840FAA"/>
    <w:rsid w:val="008426DE"/>
    <w:rsid w:val="00846C5E"/>
    <w:rsid w:val="00846DC2"/>
    <w:rsid w:val="0085090A"/>
    <w:rsid w:val="00850C85"/>
    <w:rsid w:val="008518C6"/>
    <w:rsid w:val="00851DE0"/>
    <w:rsid w:val="00855359"/>
    <w:rsid w:val="00857164"/>
    <w:rsid w:val="008615BE"/>
    <w:rsid w:val="008618DC"/>
    <w:rsid w:val="00862E8C"/>
    <w:rsid w:val="008649B2"/>
    <w:rsid w:val="00870670"/>
    <w:rsid w:val="00871D19"/>
    <w:rsid w:val="00872127"/>
    <w:rsid w:val="0087215E"/>
    <w:rsid w:val="00872ADC"/>
    <w:rsid w:val="00872CB8"/>
    <w:rsid w:val="00876398"/>
    <w:rsid w:val="00880459"/>
    <w:rsid w:val="00886615"/>
    <w:rsid w:val="00886653"/>
    <w:rsid w:val="00892FC6"/>
    <w:rsid w:val="00894821"/>
    <w:rsid w:val="008A0899"/>
    <w:rsid w:val="008A1EC2"/>
    <w:rsid w:val="008A22B4"/>
    <w:rsid w:val="008A5609"/>
    <w:rsid w:val="008A7258"/>
    <w:rsid w:val="008A78BA"/>
    <w:rsid w:val="008B2A5E"/>
    <w:rsid w:val="008B6EE0"/>
    <w:rsid w:val="008B7FE5"/>
    <w:rsid w:val="008C1563"/>
    <w:rsid w:val="008C2E02"/>
    <w:rsid w:val="008C3800"/>
    <w:rsid w:val="008C56E7"/>
    <w:rsid w:val="008D4691"/>
    <w:rsid w:val="008D5681"/>
    <w:rsid w:val="008D5C58"/>
    <w:rsid w:val="008E382E"/>
    <w:rsid w:val="008E429D"/>
    <w:rsid w:val="008E467B"/>
    <w:rsid w:val="008E4B66"/>
    <w:rsid w:val="008E653C"/>
    <w:rsid w:val="008E7F9D"/>
    <w:rsid w:val="008F06DC"/>
    <w:rsid w:val="008F182A"/>
    <w:rsid w:val="008F1A20"/>
    <w:rsid w:val="008F3B0B"/>
    <w:rsid w:val="00902422"/>
    <w:rsid w:val="00902521"/>
    <w:rsid w:val="00905BD3"/>
    <w:rsid w:val="00910D03"/>
    <w:rsid w:val="00912EC8"/>
    <w:rsid w:val="0091457F"/>
    <w:rsid w:val="00920825"/>
    <w:rsid w:val="00920874"/>
    <w:rsid w:val="00923EF4"/>
    <w:rsid w:val="00930041"/>
    <w:rsid w:val="0093035B"/>
    <w:rsid w:val="00930EE0"/>
    <w:rsid w:val="00930FCA"/>
    <w:rsid w:val="00931925"/>
    <w:rsid w:val="0093218D"/>
    <w:rsid w:val="00935FDF"/>
    <w:rsid w:val="00943EF9"/>
    <w:rsid w:val="009448E5"/>
    <w:rsid w:val="00945E1D"/>
    <w:rsid w:val="009537A3"/>
    <w:rsid w:val="009550D6"/>
    <w:rsid w:val="00957336"/>
    <w:rsid w:val="0096274B"/>
    <w:rsid w:val="0096431A"/>
    <w:rsid w:val="009670D3"/>
    <w:rsid w:val="00970914"/>
    <w:rsid w:val="009724A9"/>
    <w:rsid w:val="0097431C"/>
    <w:rsid w:val="009829F1"/>
    <w:rsid w:val="00982C29"/>
    <w:rsid w:val="00984691"/>
    <w:rsid w:val="00985C7D"/>
    <w:rsid w:val="00986445"/>
    <w:rsid w:val="00986E76"/>
    <w:rsid w:val="009871A8"/>
    <w:rsid w:val="00991674"/>
    <w:rsid w:val="009921F5"/>
    <w:rsid w:val="009935D7"/>
    <w:rsid w:val="009940F2"/>
    <w:rsid w:val="00994841"/>
    <w:rsid w:val="009A0C00"/>
    <w:rsid w:val="009A3656"/>
    <w:rsid w:val="009A4879"/>
    <w:rsid w:val="009A4AF5"/>
    <w:rsid w:val="009B00AB"/>
    <w:rsid w:val="009B094C"/>
    <w:rsid w:val="009B2239"/>
    <w:rsid w:val="009B4A21"/>
    <w:rsid w:val="009B4DE1"/>
    <w:rsid w:val="009C4AF0"/>
    <w:rsid w:val="009C5680"/>
    <w:rsid w:val="009D0233"/>
    <w:rsid w:val="009D04EF"/>
    <w:rsid w:val="009E161B"/>
    <w:rsid w:val="009E5663"/>
    <w:rsid w:val="009F0BE4"/>
    <w:rsid w:val="009F789C"/>
    <w:rsid w:val="009F7910"/>
    <w:rsid w:val="00A01091"/>
    <w:rsid w:val="00A012BB"/>
    <w:rsid w:val="00A0272F"/>
    <w:rsid w:val="00A05111"/>
    <w:rsid w:val="00A053AA"/>
    <w:rsid w:val="00A05A33"/>
    <w:rsid w:val="00A06DA0"/>
    <w:rsid w:val="00A06DF9"/>
    <w:rsid w:val="00A10ADC"/>
    <w:rsid w:val="00A157E3"/>
    <w:rsid w:val="00A16795"/>
    <w:rsid w:val="00A16881"/>
    <w:rsid w:val="00A1759E"/>
    <w:rsid w:val="00A2141D"/>
    <w:rsid w:val="00A22926"/>
    <w:rsid w:val="00A2381D"/>
    <w:rsid w:val="00A241A4"/>
    <w:rsid w:val="00A24CEF"/>
    <w:rsid w:val="00A25560"/>
    <w:rsid w:val="00A2592C"/>
    <w:rsid w:val="00A261DE"/>
    <w:rsid w:val="00A26FA8"/>
    <w:rsid w:val="00A340F4"/>
    <w:rsid w:val="00A36420"/>
    <w:rsid w:val="00A43023"/>
    <w:rsid w:val="00A44D2A"/>
    <w:rsid w:val="00A5023D"/>
    <w:rsid w:val="00A511AB"/>
    <w:rsid w:val="00A5164C"/>
    <w:rsid w:val="00A51FD5"/>
    <w:rsid w:val="00A53A3B"/>
    <w:rsid w:val="00A544F2"/>
    <w:rsid w:val="00A56E75"/>
    <w:rsid w:val="00A642AC"/>
    <w:rsid w:val="00A646D3"/>
    <w:rsid w:val="00A6708A"/>
    <w:rsid w:val="00A7151D"/>
    <w:rsid w:val="00A7161C"/>
    <w:rsid w:val="00A724E1"/>
    <w:rsid w:val="00A725EC"/>
    <w:rsid w:val="00A739DF"/>
    <w:rsid w:val="00A778B4"/>
    <w:rsid w:val="00A82F6A"/>
    <w:rsid w:val="00A84890"/>
    <w:rsid w:val="00A86C97"/>
    <w:rsid w:val="00A921B5"/>
    <w:rsid w:val="00A9353D"/>
    <w:rsid w:val="00AA2CCB"/>
    <w:rsid w:val="00AA3225"/>
    <w:rsid w:val="00AA59AC"/>
    <w:rsid w:val="00AA5FB8"/>
    <w:rsid w:val="00AA72CC"/>
    <w:rsid w:val="00AA7385"/>
    <w:rsid w:val="00AA7DD1"/>
    <w:rsid w:val="00AB10F4"/>
    <w:rsid w:val="00AB2D62"/>
    <w:rsid w:val="00AB2E5E"/>
    <w:rsid w:val="00AC069C"/>
    <w:rsid w:val="00AC1727"/>
    <w:rsid w:val="00AC2116"/>
    <w:rsid w:val="00AC295E"/>
    <w:rsid w:val="00AC427A"/>
    <w:rsid w:val="00AC44F5"/>
    <w:rsid w:val="00AD3471"/>
    <w:rsid w:val="00AD3769"/>
    <w:rsid w:val="00AD3A0F"/>
    <w:rsid w:val="00AD48F0"/>
    <w:rsid w:val="00AD4BEC"/>
    <w:rsid w:val="00AE0FB5"/>
    <w:rsid w:val="00AE1D0F"/>
    <w:rsid w:val="00AE2507"/>
    <w:rsid w:val="00AE576D"/>
    <w:rsid w:val="00AF0E23"/>
    <w:rsid w:val="00AF5F86"/>
    <w:rsid w:val="00AF6B31"/>
    <w:rsid w:val="00AF75DA"/>
    <w:rsid w:val="00B00BBB"/>
    <w:rsid w:val="00B01715"/>
    <w:rsid w:val="00B01A3D"/>
    <w:rsid w:val="00B01E6E"/>
    <w:rsid w:val="00B032B1"/>
    <w:rsid w:val="00B04967"/>
    <w:rsid w:val="00B06F2C"/>
    <w:rsid w:val="00B10189"/>
    <w:rsid w:val="00B116CC"/>
    <w:rsid w:val="00B127A9"/>
    <w:rsid w:val="00B14E66"/>
    <w:rsid w:val="00B168E5"/>
    <w:rsid w:val="00B16D8D"/>
    <w:rsid w:val="00B1776D"/>
    <w:rsid w:val="00B179A0"/>
    <w:rsid w:val="00B17FE6"/>
    <w:rsid w:val="00B20D55"/>
    <w:rsid w:val="00B2523B"/>
    <w:rsid w:val="00B3039C"/>
    <w:rsid w:val="00B30B8A"/>
    <w:rsid w:val="00B31D8E"/>
    <w:rsid w:val="00B32E58"/>
    <w:rsid w:val="00B33183"/>
    <w:rsid w:val="00B3338D"/>
    <w:rsid w:val="00B52589"/>
    <w:rsid w:val="00B54525"/>
    <w:rsid w:val="00B578BA"/>
    <w:rsid w:val="00B61616"/>
    <w:rsid w:val="00B623DD"/>
    <w:rsid w:val="00B63657"/>
    <w:rsid w:val="00B63FFE"/>
    <w:rsid w:val="00B65059"/>
    <w:rsid w:val="00B657FB"/>
    <w:rsid w:val="00B66266"/>
    <w:rsid w:val="00B66E32"/>
    <w:rsid w:val="00B678F8"/>
    <w:rsid w:val="00B72653"/>
    <w:rsid w:val="00B72B53"/>
    <w:rsid w:val="00B75EDD"/>
    <w:rsid w:val="00B77AE0"/>
    <w:rsid w:val="00B77B07"/>
    <w:rsid w:val="00B81173"/>
    <w:rsid w:val="00B811C7"/>
    <w:rsid w:val="00B81D92"/>
    <w:rsid w:val="00B82894"/>
    <w:rsid w:val="00B832F2"/>
    <w:rsid w:val="00B90572"/>
    <w:rsid w:val="00B90578"/>
    <w:rsid w:val="00B92412"/>
    <w:rsid w:val="00B925C9"/>
    <w:rsid w:val="00B93B6A"/>
    <w:rsid w:val="00B94A8A"/>
    <w:rsid w:val="00B94B59"/>
    <w:rsid w:val="00B9594E"/>
    <w:rsid w:val="00B97190"/>
    <w:rsid w:val="00BA0674"/>
    <w:rsid w:val="00BA0C6F"/>
    <w:rsid w:val="00BA6752"/>
    <w:rsid w:val="00BB0A51"/>
    <w:rsid w:val="00BB1602"/>
    <w:rsid w:val="00BB3359"/>
    <w:rsid w:val="00BB3373"/>
    <w:rsid w:val="00BB69D9"/>
    <w:rsid w:val="00BB6C29"/>
    <w:rsid w:val="00BB6CE9"/>
    <w:rsid w:val="00BC011A"/>
    <w:rsid w:val="00BC1378"/>
    <w:rsid w:val="00BC193A"/>
    <w:rsid w:val="00BC4331"/>
    <w:rsid w:val="00BC5060"/>
    <w:rsid w:val="00BC6DE3"/>
    <w:rsid w:val="00BD26D6"/>
    <w:rsid w:val="00BD5585"/>
    <w:rsid w:val="00BD5C3C"/>
    <w:rsid w:val="00BD5DBB"/>
    <w:rsid w:val="00BE38DD"/>
    <w:rsid w:val="00BF1078"/>
    <w:rsid w:val="00BF1E23"/>
    <w:rsid w:val="00BF32F9"/>
    <w:rsid w:val="00BF4A28"/>
    <w:rsid w:val="00BF623A"/>
    <w:rsid w:val="00C01DB1"/>
    <w:rsid w:val="00C02CDA"/>
    <w:rsid w:val="00C02DC5"/>
    <w:rsid w:val="00C04309"/>
    <w:rsid w:val="00C10794"/>
    <w:rsid w:val="00C10FAD"/>
    <w:rsid w:val="00C12ED0"/>
    <w:rsid w:val="00C151CE"/>
    <w:rsid w:val="00C1561C"/>
    <w:rsid w:val="00C16CBF"/>
    <w:rsid w:val="00C20438"/>
    <w:rsid w:val="00C20631"/>
    <w:rsid w:val="00C220C6"/>
    <w:rsid w:val="00C2235D"/>
    <w:rsid w:val="00C249E4"/>
    <w:rsid w:val="00C258E7"/>
    <w:rsid w:val="00C272E4"/>
    <w:rsid w:val="00C330FF"/>
    <w:rsid w:val="00C332FD"/>
    <w:rsid w:val="00C40754"/>
    <w:rsid w:val="00C4186C"/>
    <w:rsid w:val="00C42BE8"/>
    <w:rsid w:val="00C441C9"/>
    <w:rsid w:val="00C4458D"/>
    <w:rsid w:val="00C456A1"/>
    <w:rsid w:val="00C47A19"/>
    <w:rsid w:val="00C5159F"/>
    <w:rsid w:val="00C51F07"/>
    <w:rsid w:val="00C52124"/>
    <w:rsid w:val="00C54EAA"/>
    <w:rsid w:val="00C5712D"/>
    <w:rsid w:val="00C63D1F"/>
    <w:rsid w:val="00C704E2"/>
    <w:rsid w:val="00C7133E"/>
    <w:rsid w:val="00C71F4F"/>
    <w:rsid w:val="00C73297"/>
    <w:rsid w:val="00C7374E"/>
    <w:rsid w:val="00C7732B"/>
    <w:rsid w:val="00C81D7B"/>
    <w:rsid w:val="00C911EE"/>
    <w:rsid w:val="00C92741"/>
    <w:rsid w:val="00C951D2"/>
    <w:rsid w:val="00C95940"/>
    <w:rsid w:val="00C96771"/>
    <w:rsid w:val="00C96D09"/>
    <w:rsid w:val="00C97549"/>
    <w:rsid w:val="00CA0239"/>
    <w:rsid w:val="00CA1DC3"/>
    <w:rsid w:val="00CA23EE"/>
    <w:rsid w:val="00CA3DCC"/>
    <w:rsid w:val="00CA4649"/>
    <w:rsid w:val="00CA4AFB"/>
    <w:rsid w:val="00CA5C8E"/>
    <w:rsid w:val="00CA60FB"/>
    <w:rsid w:val="00CB0A19"/>
    <w:rsid w:val="00CB0D65"/>
    <w:rsid w:val="00CB47A6"/>
    <w:rsid w:val="00CB491B"/>
    <w:rsid w:val="00CB4B7A"/>
    <w:rsid w:val="00CB5F5D"/>
    <w:rsid w:val="00CC20D0"/>
    <w:rsid w:val="00CC2E60"/>
    <w:rsid w:val="00CC7BC5"/>
    <w:rsid w:val="00CD2FF9"/>
    <w:rsid w:val="00CD37A1"/>
    <w:rsid w:val="00CD3EBE"/>
    <w:rsid w:val="00CE2806"/>
    <w:rsid w:val="00CE28C2"/>
    <w:rsid w:val="00CE394F"/>
    <w:rsid w:val="00CE448C"/>
    <w:rsid w:val="00CE65B2"/>
    <w:rsid w:val="00CF2379"/>
    <w:rsid w:val="00CF2453"/>
    <w:rsid w:val="00CF26C4"/>
    <w:rsid w:val="00CF568D"/>
    <w:rsid w:val="00D00EF5"/>
    <w:rsid w:val="00D054FE"/>
    <w:rsid w:val="00D071E5"/>
    <w:rsid w:val="00D1196A"/>
    <w:rsid w:val="00D11F66"/>
    <w:rsid w:val="00D1212D"/>
    <w:rsid w:val="00D12D77"/>
    <w:rsid w:val="00D1427B"/>
    <w:rsid w:val="00D159F8"/>
    <w:rsid w:val="00D1669C"/>
    <w:rsid w:val="00D21FA0"/>
    <w:rsid w:val="00D2564E"/>
    <w:rsid w:val="00D26199"/>
    <w:rsid w:val="00D265F1"/>
    <w:rsid w:val="00D33F61"/>
    <w:rsid w:val="00D36E19"/>
    <w:rsid w:val="00D37F25"/>
    <w:rsid w:val="00D46E41"/>
    <w:rsid w:val="00D531AD"/>
    <w:rsid w:val="00D53EFA"/>
    <w:rsid w:val="00D57E64"/>
    <w:rsid w:val="00D63207"/>
    <w:rsid w:val="00D63908"/>
    <w:rsid w:val="00D63B54"/>
    <w:rsid w:val="00D64B48"/>
    <w:rsid w:val="00D64F74"/>
    <w:rsid w:val="00D65B63"/>
    <w:rsid w:val="00D74D68"/>
    <w:rsid w:val="00D77159"/>
    <w:rsid w:val="00D80366"/>
    <w:rsid w:val="00D80D85"/>
    <w:rsid w:val="00D821E9"/>
    <w:rsid w:val="00D83D1F"/>
    <w:rsid w:val="00D847F8"/>
    <w:rsid w:val="00D84E02"/>
    <w:rsid w:val="00D8500B"/>
    <w:rsid w:val="00D86519"/>
    <w:rsid w:val="00D8657E"/>
    <w:rsid w:val="00D90FE9"/>
    <w:rsid w:val="00D922CD"/>
    <w:rsid w:val="00D951E7"/>
    <w:rsid w:val="00D9775C"/>
    <w:rsid w:val="00DA093D"/>
    <w:rsid w:val="00DA17FB"/>
    <w:rsid w:val="00DA3968"/>
    <w:rsid w:val="00DA3B9F"/>
    <w:rsid w:val="00DA53DA"/>
    <w:rsid w:val="00DA5B3A"/>
    <w:rsid w:val="00DA6D51"/>
    <w:rsid w:val="00DA72FE"/>
    <w:rsid w:val="00DB1CC1"/>
    <w:rsid w:val="00DB24DF"/>
    <w:rsid w:val="00DB2AAE"/>
    <w:rsid w:val="00DB4C33"/>
    <w:rsid w:val="00DB4C7E"/>
    <w:rsid w:val="00DB4DBD"/>
    <w:rsid w:val="00DB5AD2"/>
    <w:rsid w:val="00DB7C89"/>
    <w:rsid w:val="00DC1C55"/>
    <w:rsid w:val="00DC27A3"/>
    <w:rsid w:val="00DC3B8E"/>
    <w:rsid w:val="00DC66C2"/>
    <w:rsid w:val="00DC6B8A"/>
    <w:rsid w:val="00DC6BD0"/>
    <w:rsid w:val="00DD0DC5"/>
    <w:rsid w:val="00DD38CD"/>
    <w:rsid w:val="00DD5715"/>
    <w:rsid w:val="00DE04C2"/>
    <w:rsid w:val="00DE0C5E"/>
    <w:rsid w:val="00DE1788"/>
    <w:rsid w:val="00DE46DC"/>
    <w:rsid w:val="00DE503F"/>
    <w:rsid w:val="00DE5956"/>
    <w:rsid w:val="00DE5BE2"/>
    <w:rsid w:val="00DE7264"/>
    <w:rsid w:val="00DF05C5"/>
    <w:rsid w:val="00DF10DD"/>
    <w:rsid w:val="00DF3AB3"/>
    <w:rsid w:val="00DF5243"/>
    <w:rsid w:val="00DF66CE"/>
    <w:rsid w:val="00E00CE9"/>
    <w:rsid w:val="00E023C9"/>
    <w:rsid w:val="00E12A94"/>
    <w:rsid w:val="00E16232"/>
    <w:rsid w:val="00E17AE0"/>
    <w:rsid w:val="00E20C9E"/>
    <w:rsid w:val="00E2145B"/>
    <w:rsid w:val="00E223FA"/>
    <w:rsid w:val="00E2362C"/>
    <w:rsid w:val="00E2652E"/>
    <w:rsid w:val="00E32A98"/>
    <w:rsid w:val="00E349C4"/>
    <w:rsid w:val="00E3592E"/>
    <w:rsid w:val="00E423F5"/>
    <w:rsid w:val="00E42641"/>
    <w:rsid w:val="00E434D9"/>
    <w:rsid w:val="00E4435F"/>
    <w:rsid w:val="00E468FC"/>
    <w:rsid w:val="00E50540"/>
    <w:rsid w:val="00E5119A"/>
    <w:rsid w:val="00E54184"/>
    <w:rsid w:val="00E55003"/>
    <w:rsid w:val="00E631FD"/>
    <w:rsid w:val="00E70B2F"/>
    <w:rsid w:val="00E72C09"/>
    <w:rsid w:val="00E76020"/>
    <w:rsid w:val="00E7633E"/>
    <w:rsid w:val="00E77615"/>
    <w:rsid w:val="00E8137B"/>
    <w:rsid w:val="00E8370C"/>
    <w:rsid w:val="00E8444B"/>
    <w:rsid w:val="00E87C75"/>
    <w:rsid w:val="00E90C32"/>
    <w:rsid w:val="00E918EF"/>
    <w:rsid w:val="00E95D36"/>
    <w:rsid w:val="00E97353"/>
    <w:rsid w:val="00E979F1"/>
    <w:rsid w:val="00EA077F"/>
    <w:rsid w:val="00EA1F3F"/>
    <w:rsid w:val="00EA640B"/>
    <w:rsid w:val="00EA6608"/>
    <w:rsid w:val="00EA773B"/>
    <w:rsid w:val="00EB2251"/>
    <w:rsid w:val="00EB564F"/>
    <w:rsid w:val="00EC2A38"/>
    <w:rsid w:val="00EC4602"/>
    <w:rsid w:val="00EC5BDA"/>
    <w:rsid w:val="00ED0529"/>
    <w:rsid w:val="00ED08E1"/>
    <w:rsid w:val="00ED3D51"/>
    <w:rsid w:val="00ED7B4E"/>
    <w:rsid w:val="00EE2A9F"/>
    <w:rsid w:val="00EE7386"/>
    <w:rsid w:val="00EE7B41"/>
    <w:rsid w:val="00F0170C"/>
    <w:rsid w:val="00F06DC8"/>
    <w:rsid w:val="00F074B0"/>
    <w:rsid w:val="00F10361"/>
    <w:rsid w:val="00F128F9"/>
    <w:rsid w:val="00F13B57"/>
    <w:rsid w:val="00F158BE"/>
    <w:rsid w:val="00F17080"/>
    <w:rsid w:val="00F21A1D"/>
    <w:rsid w:val="00F224C2"/>
    <w:rsid w:val="00F232E2"/>
    <w:rsid w:val="00F23CEF"/>
    <w:rsid w:val="00F247F5"/>
    <w:rsid w:val="00F26624"/>
    <w:rsid w:val="00F279E8"/>
    <w:rsid w:val="00F324C8"/>
    <w:rsid w:val="00F33689"/>
    <w:rsid w:val="00F45D59"/>
    <w:rsid w:val="00F46BAE"/>
    <w:rsid w:val="00F5058F"/>
    <w:rsid w:val="00F53945"/>
    <w:rsid w:val="00F568F9"/>
    <w:rsid w:val="00F56FF5"/>
    <w:rsid w:val="00F62E97"/>
    <w:rsid w:val="00F70DCC"/>
    <w:rsid w:val="00F80CC7"/>
    <w:rsid w:val="00F86EC4"/>
    <w:rsid w:val="00F91973"/>
    <w:rsid w:val="00F9344C"/>
    <w:rsid w:val="00F93774"/>
    <w:rsid w:val="00FA02AF"/>
    <w:rsid w:val="00FA18E5"/>
    <w:rsid w:val="00FA5FAA"/>
    <w:rsid w:val="00FB23CA"/>
    <w:rsid w:val="00FB3145"/>
    <w:rsid w:val="00FB3450"/>
    <w:rsid w:val="00FB3DD7"/>
    <w:rsid w:val="00FC5245"/>
    <w:rsid w:val="00FC648F"/>
    <w:rsid w:val="00FC69EC"/>
    <w:rsid w:val="00FD343E"/>
    <w:rsid w:val="00FD3E97"/>
    <w:rsid w:val="00FD5693"/>
    <w:rsid w:val="00FD638A"/>
    <w:rsid w:val="00FE311C"/>
    <w:rsid w:val="00FE62D7"/>
    <w:rsid w:val="00FF03E1"/>
    <w:rsid w:val="00FF0CB3"/>
    <w:rsid w:val="00FF1C4D"/>
    <w:rsid w:val="00FF41E1"/>
    <w:rsid w:val="00FF429C"/>
    <w:rsid w:val="00FF49F3"/>
    <w:rsid w:val="00FF71B1"/>
    <w:rsid w:val="00FF74F0"/>
    <w:rsid w:val="639B63A0"/>
    <w:rsid w:val="75881BF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81"/>
    <o:shapelayout v:ext="edit">
      <o:idmap v:ext="edit" data="1"/>
    </o:shapelayout>
  </w:shapeDefaults>
  <w:decimalSymbol w:val="."/>
  <w:listSeparator w:val=","/>
  <w14:docId w14:val="73E228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locked="1" w:semiHidden="0" w:uiPriority="9" w:unhideWhenUsed="0" w:qFormat="1"/>
    <w:lsdException w:name="heading 7" w:uiPriority="9" w:qFormat="1"/>
    <w:lsdException w:name="heading 8" w:uiPriority="9" w:qFormat="1"/>
    <w:lsdException w:name="heading 9" w:uiPriority="9" w:qFormat="1"/>
    <w:lsdException w:name="index 2" w:semiHidden="0" w:unhideWhenUsed="0"/>
    <w:lsdException w:name="index 3" w:semiHidden="0" w:unhideWhenUsed="0"/>
    <w:lsdException w:name="index 4" w:locked="1" w:semiHidden="0" w:unhideWhenUsed="0"/>
    <w:lsdException w:name="index 5" w:locked="1" w:semiHidden="0" w:unhideWhenUsed="0"/>
    <w:lsdException w:name="index 6" w:locked="1" w:semiHidden="0" w:unhideWhenUsed="0"/>
    <w:lsdException w:name="index 7" w:locked="1"/>
    <w:lsdException w:name="index 8" w:locked="1"/>
    <w:lsdException w:name="index 9" w:locked="1"/>
    <w:lsdException w:name="toc 1" w:locked="1"/>
    <w:lsdException w:name="toc 2" w:locked="1"/>
    <w:lsdException w:name="toc 3" w:locked="1"/>
    <w:lsdException w:name="toc 4" w:locked="1"/>
    <w:lsdException w:name="toc 5" w:locked="1"/>
    <w:lsdException w:name="toc 6" w:locked="1"/>
    <w:lsdException w:name="toc 7" w:locked="1"/>
    <w:lsdException w:name="toc 8" w:locked="1"/>
    <w:lsdException w:name="toc 9" w:locked="1"/>
    <w:lsdException w:name="Normal Indent" w:locked="1"/>
    <w:lsdException w:name="footnote text" w:locked="1"/>
    <w:lsdException w:name="annotation text" w:locked="1"/>
    <w:lsdException w:name="header" w:locked="1"/>
    <w:lsdException w:name="index heading" w:locked="1"/>
    <w:lsdException w:name="caption" w:uiPriority="35" w:qFormat="1"/>
    <w:lsdException w:name="table of figures" w:locked="1"/>
    <w:lsdException w:name="envelope address" w:locked="1"/>
    <w:lsdException w:name="envelope return" w:locked="1"/>
    <w:lsdException w:name="footnote reference" w:locked="1"/>
    <w:lsdException w:name="annotation reference" w:locked="1"/>
    <w:lsdException w:name="line number" w:locked="1"/>
    <w:lsdException w:name="endnote reference" w:locked="1"/>
    <w:lsdException w:name="endnote text" w:locked="1"/>
    <w:lsdException w:name="table of authorities" w:locked="1"/>
    <w:lsdException w:name="macro" w:locked="1"/>
    <w:lsdException w:name="toa heading" w:locked="1"/>
    <w:lsdException w:name="List" w:locked="1"/>
    <w:lsdException w:name="List Bullet" w:locked="1"/>
    <w:lsdException w:name="List Number" w:locked="1"/>
    <w:lsdException w:name="List 2" w:locked="1"/>
    <w:lsdException w:name="List 3" w:locked="1"/>
    <w:lsdException w:name="List 4" w:locked="1"/>
    <w:lsdException w:name="List 5" w:locked="1"/>
    <w:lsdException w:name="List Bullet 2" w:locked="1"/>
    <w:lsdException w:name="List Bullet 3" w:locked="1"/>
    <w:lsdException w:name="List Bullet 4" w:locked="1"/>
    <w:lsdException w:name="List Bullet 5" w:locked="1"/>
    <w:lsdException w:name="List Number 2" w:locked="1" w:semiHidden="0" w:unhideWhenUsed="0"/>
    <w:lsdException w:name="List Number 3" w:locked="1"/>
    <w:lsdException w:name="List Number 4" w:locked="1"/>
    <w:lsdException w:name="List Number 5" w:locked="1" w:semiHidden="0" w:unhideWhenUsed="0"/>
    <w:lsdException w:name="Title" w:locked="1" w:semiHidden="0" w:uiPriority="10" w:unhideWhenUsed="0" w:qFormat="1"/>
    <w:lsdException w:name="Closing" w:locked="1"/>
    <w:lsdException w:name="Signature" w:locked="1"/>
    <w:lsdException w:name="Default Paragraph Font" w:uiPriority="1"/>
    <w:lsdException w:name="Body Text" w:uiPriority="99"/>
    <w:lsdException w:name="Body Text Indent" w:locked="1"/>
    <w:lsdException w:name="List Continue" w:locked="1"/>
    <w:lsdException w:name="List Continue 2" w:locked="1"/>
    <w:lsdException w:name="List Continue 3" w:locked="1"/>
    <w:lsdException w:name="List Continue 4" w:locked="1"/>
    <w:lsdException w:name="List Continue 5" w:locked="1"/>
    <w:lsdException w:name="Message Header" w:locked="1"/>
    <w:lsdException w:name="Subtitle" w:locked="1" w:semiHidden="0" w:unhideWhenUsed="0" w:qFormat="1"/>
    <w:lsdException w:name="Salutation" w:locked="1"/>
    <w:lsdException w:name="Date" w:locked="1"/>
    <w:lsdException w:name="Body Text First Indent" w:locked="1"/>
    <w:lsdException w:name="Body Text First Indent 2" w:locked="1"/>
    <w:lsdException w:name="Note Heading" w:locked="1"/>
    <w:lsdException w:name="Body Text 2" w:locked="1"/>
    <w:lsdException w:name="Body Text 3" w:locked="1"/>
    <w:lsdException w:name="Body Text Indent 2" w:locked="1"/>
    <w:lsdException w:name="Body Text Indent 3" w:locked="1" w:semiHidden="0" w:unhideWhenUsed="0"/>
    <w:lsdException w:name="Block Text" w:locked="1" w:semiHidden="0" w:unhideWhenUsed="0"/>
    <w:lsdException w:name="Hyperlink" w:locked="1" w:semiHidden="0" w:unhideWhenUsed="0"/>
    <w:lsdException w:name="FollowedHyperlink" w:locked="1" w:semiHidden="0" w:unhideWhenUsed="0"/>
    <w:lsdException w:name="Strong" w:locked="1" w:semiHidden="0" w:unhideWhenUsed="0" w:qFormat="1"/>
    <w:lsdException w:name="Emphasis" w:locked="1" w:semiHidden="0" w:unhideWhenUsed="0" w:qFormat="1"/>
    <w:lsdException w:name="Plain Text" w:locked="1"/>
    <w:lsdException w:name="E-mail Signature" w:locked="1"/>
    <w:lsdException w:name="Normal (Web)" w:locked="1" w:uiPriority="99"/>
    <w:lsdException w:name="HTML Acronym" w:locked="1"/>
    <w:lsdException w:name="HTML Address" w:locked="1"/>
    <w:lsdException w:name="HTML Cite" w:locked="1"/>
    <w:lsdException w:name="HTML Code" w:locked="1"/>
    <w:lsdException w:name="HTML Definition" w:locked="1"/>
    <w:lsdException w:name="HTML Keyboard" w:locked="1"/>
    <w:lsdException w:name="HTML Preformatted" w:locked="1"/>
    <w:lsdException w:name="HTML Sample" w:locked="1"/>
    <w:lsdException w:name="HTML Typewriter" w:locked="1"/>
    <w:lsdException w:name="HTML Variable" w:locked="1"/>
    <w:lsdException w:name="annotation subject" w:locked="1"/>
    <w:lsdException w:name="No List" w:uiPriority="99"/>
    <w:lsdException w:name="Outline List 1" w:locked="1"/>
    <w:lsdException w:name="Outline List 2" w:locked="1"/>
    <w:lsdException w:name="Outline List 3" w:locked="1"/>
    <w:lsdException w:name="Table Simple 1" w:locked="1"/>
    <w:lsdException w:name="Table Simple 2" w:locked="1"/>
    <w:lsdException w:name="Table Simple 3" w:locked="1"/>
    <w:lsdException w:name="Table Classic 1" w:locked="1"/>
    <w:lsdException w:name="Table Classic 2" w:locked="1"/>
    <w:lsdException w:name="Table Classic 3" w:locked="1"/>
    <w:lsdException w:name="Table Classic 4" w:locked="1"/>
    <w:lsdException w:name="Table Colorful 1" w:locked="1"/>
    <w:lsdException w:name="Table Colorful 2" w:locked="1"/>
    <w:lsdException w:name="Table Colorful 3" w:locked="1"/>
    <w:lsdException w:name="Table Columns 1" w:locked="1"/>
    <w:lsdException w:name="Table Columns 2" w:locked="1"/>
    <w:lsdException w:name="Table Columns 3" w:locked="1"/>
    <w:lsdException w:name="Table Columns 4" w:locked="1"/>
    <w:lsdException w:name="Table Columns 5" w:locked="1"/>
    <w:lsdException w:name="Table Grid 1" w:locked="1"/>
    <w:lsdException w:name="Table Grid 2" w:locked="1"/>
    <w:lsdException w:name="Table Grid 3" w:locked="1"/>
    <w:lsdException w:name="Table Grid 4" w:locked="1"/>
    <w:lsdException w:name="Table Grid 5" w:locked="1"/>
    <w:lsdException w:name="Table Grid 6" w:locked="1"/>
    <w:lsdException w:name="Table Grid 7" w:locked="1"/>
    <w:lsdException w:name="Table Grid 8" w:locked="1"/>
    <w:lsdException w:name="Table List 1" w:locked="1"/>
    <w:lsdException w:name="Table List 2" w:locked="1"/>
    <w:lsdException w:name="Table List 3" w:locked="1"/>
    <w:lsdException w:name="Table List 4" w:locked="1"/>
    <w:lsdException w:name="Table List 5" w:locked="1"/>
    <w:lsdException w:name="Table List 6" w:locked="1"/>
    <w:lsdException w:name="Table List 7" w:locked="1"/>
    <w:lsdException w:name="Table List 8" w:locked="1"/>
    <w:lsdException w:name="Table 3D effects 1" w:locked="1"/>
    <w:lsdException w:name="Table 3D effects 2" w:locked="1"/>
    <w:lsdException w:name="Table 3D effects 3" w:locked="1"/>
    <w:lsdException w:name="Table Contemporary" w:locked="1"/>
    <w:lsdException w:name="Table Elegant" w:locked="1"/>
    <w:lsdException w:name="Table Professional" w:locked="1"/>
    <w:lsdException w:name="Table Subtle 1" w:locked="1"/>
    <w:lsdException w:name="Table Subtle 2" w:locked="1"/>
    <w:lsdException w:name="Table Web 1" w:locked="1"/>
    <w:lsdException w:name="Table Web 2" w:locked="1"/>
    <w:lsdException w:name="Table Web 3" w:locked="1"/>
    <w:lsdException w:name="Balloon Text" w:locked="1"/>
    <w:lsdException w:name="Table Grid" w:semiHidden="0" w:unhideWhenUsed="0"/>
    <w:lsdException w:name="Table Theme" w:locked="1"/>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56E75"/>
    <w:pPr>
      <w:spacing w:after="200" w:line="276" w:lineRule="auto"/>
    </w:pPr>
    <w:rPr>
      <w:rFonts w:asciiTheme="minorHAnsi" w:eastAsiaTheme="minorHAnsi" w:hAnsiTheme="minorHAnsi" w:cstheme="minorBidi"/>
      <w:sz w:val="22"/>
      <w:szCs w:val="22"/>
    </w:rPr>
  </w:style>
  <w:style w:type="paragraph" w:styleId="Heading1">
    <w:name w:val="heading 1"/>
    <w:basedOn w:val="Normal"/>
    <w:next w:val="Normal"/>
    <w:link w:val="Heading1Char"/>
    <w:qFormat/>
    <w:rsid w:val="00B168E5"/>
    <w:pPr>
      <w:keepNext/>
      <w:spacing w:before="360" w:after="120"/>
      <w:contextualSpacing/>
      <w:outlineLvl w:val="0"/>
    </w:pPr>
    <w:rPr>
      <w:rFonts w:ascii="Arial" w:hAnsi="Arial"/>
      <w:b/>
      <w:sz w:val="34"/>
      <w:szCs w:val="36"/>
    </w:rPr>
  </w:style>
  <w:style w:type="paragraph" w:styleId="Heading2">
    <w:name w:val="heading 2"/>
    <w:basedOn w:val="Normal"/>
    <w:next w:val="Normal"/>
    <w:link w:val="Heading2Char"/>
    <w:qFormat/>
    <w:rsid w:val="00B168E5"/>
    <w:pPr>
      <w:keepNext/>
      <w:spacing w:before="360" w:after="120"/>
      <w:contextualSpacing/>
      <w:outlineLvl w:val="1"/>
    </w:pPr>
    <w:rPr>
      <w:rFonts w:ascii="Arial" w:hAnsi="Arial"/>
      <w:b/>
      <w:sz w:val="28"/>
      <w:szCs w:val="28"/>
    </w:rPr>
  </w:style>
  <w:style w:type="paragraph" w:styleId="Heading3">
    <w:name w:val="heading 3"/>
    <w:basedOn w:val="Normal"/>
    <w:next w:val="Normal"/>
    <w:link w:val="Heading3Char"/>
    <w:qFormat/>
    <w:rsid w:val="00B168E5"/>
    <w:pPr>
      <w:keepNext/>
      <w:spacing w:before="360" w:after="120"/>
      <w:contextualSpacing/>
      <w:outlineLvl w:val="2"/>
    </w:pPr>
    <w:rPr>
      <w:rFonts w:ascii="Arial" w:hAnsi="Arial"/>
      <w:b/>
      <w:szCs w:val="28"/>
    </w:rPr>
  </w:style>
  <w:style w:type="paragraph" w:styleId="Heading4">
    <w:name w:val="heading 4"/>
    <w:basedOn w:val="Normal"/>
    <w:next w:val="Normal"/>
    <w:link w:val="Heading4Char"/>
    <w:qFormat/>
    <w:rsid w:val="00B168E5"/>
    <w:pPr>
      <w:keepNext/>
      <w:spacing w:before="360" w:after="120"/>
      <w:contextualSpacing/>
      <w:outlineLvl w:val="3"/>
    </w:pPr>
    <w:rPr>
      <w:rFonts w:ascii="Utopia" w:hAnsi="Utopia"/>
      <w:b/>
      <w:spacing w:val="-6"/>
    </w:rPr>
  </w:style>
  <w:style w:type="paragraph" w:styleId="Heading5">
    <w:name w:val="heading 5"/>
    <w:basedOn w:val="Normal"/>
    <w:next w:val="Normal"/>
    <w:link w:val="Heading5Char"/>
    <w:qFormat/>
    <w:rsid w:val="00B168E5"/>
    <w:pPr>
      <w:spacing w:before="360" w:after="240"/>
      <w:outlineLvl w:val="4"/>
    </w:pPr>
    <w:rPr>
      <w:rFonts w:ascii="Arial Narrow" w:hAnsi="Arial Narrow"/>
      <w:b/>
    </w:rPr>
  </w:style>
  <w:style w:type="paragraph" w:styleId="Heading6">
    <w:name w:val="heading 6"/>
    <w:basedOn w:val="Normal"/>
    <w:next w:val="Normal"/>
    <w:link w:val="Heading6Char"/>
    <w:uiPriority w:val="9"/>
    <w:qFormat/>
    <w:locked/>
    <w:rsid w:val="00C456A1"/>
    <w:pPr>
      <w:spacing w:before="240" w:after="60"/>
      <w:outlineLvl w:val="5"/>
    </w:pPr>
    <w:rPr>
      <w:rFonts w:eastAsia="PMingLiU"/>
      <w:b/>
      <w:bCs/>
    </w:rPr>
  </w:style>
  <w:style w:type="paragraph" w:styleId="Heading7">
    <w:name w:val="heading 7"/>
    <w:basedOn w:val="Normal"/>
    <w:next w:val="Normal"/>
    <w:link w:val="Heading7Char"/>
    <w:uiPriority w:val="9"/>
    <w:unhideWhenUsed/>
    <w:qFormat/>
    <w:rsid w:val="00697123"/>
    <w:pPr>
      <w:spacing w:before="280" w:line="360" w:lineRule="auto"/>
      <w:ind w:left="720"/>
      <w:outlineLvl w:val="6"/>
    </w:pPr>
    <w:rPr>
      <w:rFonts w:ascii="Cambria" w:hAnsi="Cambria"/>
      <w:b/>
      <w:bCs/>
      <w:i/>
      <w:iCs/>
      <w:sz w:val="20"/>
    </w:rPr>
  </w:style>
  <w:style w:type="paragraph" w:styleId="Heading8">
    <w:name w:val="heading 8"/>
    <w:basedOn w:val="Normal"/>
    <w:next w:val="Normal"/>
    <w:link w:val="Heading8Char"/>
    <w:uiPriority w:val="9"/>
    <w:unhideWhenUsed/>
    <w:qFormat/>
    <w:rsid w:val="00697123"/>
    <w:pPr>
      <w:spacing w:before="280" w:line="360" w:lineRule="auto"/>
      <w:ind w:left="720"/>
      <w:outlineLvl w:val="7"/>
    </w:pPr>
    <w:rPr>
      <w:rFonts w:ascii="Cambria" w:hAnsi="Cambria"/>
      <w:b/>
      <w:bCs/>
      <w:i/>
      <w:iCs/>
      <w:sz w:val="18"/>
      <w:szCs w:val="18"/>
    </w:rPr>
  </w:style>
  <w:style w:type="paragraph" w:styleId="Heading9">
    <w:name w:val="heading 9"/>
    <w:basedOn w:val="Normal"/>
    <w:next w:val="Normal"/>
    <w:link w:val="Heading9Char"/>
    <w:uiPriority w:val="9"/>
    <w:unhideWhenUsed/>
    <w:qFormat/>
    <w:rsid w:val="00697123"/>
    <w:pPr>
      <w:spacing w:before="280" w:line="360" w:lineRule="auto"/>
      <w:ind w:left="720"/>
      <w:outlineLvl w:val="8"/>
    </w:pPr>
    <w:rPr>
      <w:rFonts w:ascii="Cambria" w:hAnsi="Cambria"/>
      <w:i/>
      <w:iCs/>
      <w:sz w:val="18"/>
      <w:szCs w:val="18"/>
    </w:rPr>
  </w:style>
  <w:style w:type="character" w:default="1" w:styleId="DefaultParagraphFont">
    <w:name w:val="Default Paragraph Font"/>
    <w:uiPriority w:val="1"/>
    <w:unhideWhenUsed/>
    <w:rsid w:val="00A56E75"/>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A56E75"/>
  </w:style>
  <w:style w:type="character" w:customStyle="1" w:styleId="Heading1Char">
    <w:name w:val="Heading 1 Char"/>
    <w:link w:val="Heading1"/>
    <w:rsid w:val="00B168E5"/>
    <w:rPr>
      <w:rFonts w:ascii="Arial" w:eastAsiaTheme="minorHAnsi" w:hAnsi="Arial" w:cstheme="minorBidi"/>
      <w:b/>
      <w:sz w:val="34"/>
      <w:szCs w:val="36"/>
    </w:rPr>
  </w:style>
  <w:style w:type="character" w:customStyle="1" w:styleId="Heading2Char">
    <w:name w:val="Heading 2 Char"/>
    <w:link w:val="Heading2"/>
    <w:rsid w:val="00B168E5"/>
    <w:rPr>
      <w:rFonts w:ascii="Arial" w:eastAsiaTheme="minorHAnsi" w:hAnsi="Arial" w:cstheme="minorBidi"/>
      <w:b/>
      <w:sz w:val="28"/>
      <w:szCs w:val="28"/>
    </w:rPr>
  </w:style>
  <w:style w:type="character" w:customStyle="1" w:styleId="Heading3Char">
    <w:name w:val="Heading 3 Char"/>
    <w:link w:val="Heading3"/>
    <w:rsid w:val="00B168E5"/>
    <w:rPr>
      <w:rFonts w:ascii="Arial" w:eastAsiaTheme="minorHAnsi" w:hAnsi="Arial" w:cstheme="minorBidi"/>
      <w:b/>
      <w:sz w:val="22"/>
      <w:szCs w:val="28"/>
    </w:rPr>
  </w:style>
  <w:style w:type="character" w:customStyle="1" w:styleId="Heading4Char">
    <w:name w:val="Heading 4 Char"/>
    <w:link w:val="Heading4"/>
    <w:rsid w:val="00B168E5"/>
    <w:rPr>
      <w:rFonts w:ascii="Utopia" w:eastAsiaTheme="minorHAnsi" w:hAnsi="Utopia" w:cstheme="minorBidi"/>
      <w:b/>
      <w:spacing w:val="-6"/>
      <w:sz w:val="22"/>
      <w:szCs w:val="24"/>
    </w:rPr>
  </w:style>
  <w:style w:type="character" w:customStyle="1" w:styleId="Heading5Char">
    <w:name w:val="Heading 5 Char"/>
    <w:link w:val="Heading5"/>
    <w:rsid w:val="00B168E5"/>
    <w:rPr>
      <w:rFonts w:ascii="Arial Narrow" w:eastAsiaTheme="minorHAnsi" w:hAnsi="Arial Narrow" w:cstheme="minorBidi"/>
      <w:b/>
      <w:sz w:val="22"/>
      <w:szCs w:val="22"/>
    </w:rPr>
  </w:style>
  <w:style w:type="character" w:customStyle="1" w:styleId="Heading6Char">
    <w:name w:val="Heading 6 Char"/>
    <w:link w:val="Heading6"/>
    <w:uiPriority w:val="9"/>
    <w:rsid w:val="00C456A1"/>
    <w:rPr>
      <w:rFonts w:ascii="Calibri" w:eastAsia="PMingLiU" w:hAnsi="Calibri" w:cs="Times New Roman"/>
      <w:b/>
      <w:bCs/>
      <w:sz w:val="22"/>
      <w:szCs w:val="22"/>
      <w:lang w:eastAsia="en-US"/>
    </w:rPr>
  </w:style>
  <w:style w:type="paragraph" w:styleId="BodyText">
    <w:name w:val="Body Text"/>
    <w:basedOn w:val="Normal"/>
    <w:link w:val="BodyTextChar"/>
    <w:uiPriority w:val="99"/>
    <w:unhideWhenUsed/>
    <w:rsid w:val="00B168E5"/>
    <w:pPr>
      <w:spacing w:after="120"/>
    </w:pPr>
  </w:style>
  <w:style w:type="character" w:customStyle="1" w:styleId="BodyTextChar">
    <w:name w:val="Body Text Char"/>
    <w:basedOn w:val="DefaultParagraphFont"/>
    <w:link w:val="BodyText"/>
    <w:uiPriority w:val="99"/>
    <w:rsid w:val="00B168E5"/>
    <w:rPr>
      <w:rFonts w:asciiTheme="minorHAnsi" w:eastAsiaTheme="minorHAnsi" w:hAnsiTheme="minorHAnsi" w:cstheme="minorBidi"/>
      <w:sz w:val="22"/>
      <w:szCs w:val="22"/>
    </w:rPr>
  </w:style>
  <w:style w:type="paragraph" w:customStyle="1" w:styleId="Bullet">
    <w:name w:val="Bullet"/>
    <w:basedOn w:val="Normal"/>
    <w:rsid w:val="008C56E7"/>
    <w:pPr>
      <w:keepLines/>
      <w:numPr>
        <w:numId w:val="4"/>
      </w:numPr>
      <w:spacing w:before="120"/>
      <w:ind w:right="864"/>
    </w:pPr>
    <w:rPr>
      <w:rFonts w:ascii="Utopia" w:hAnsi="Utopia"/>
      <w:sz w:val="18"/>
    </w:rPr>
  </w:style>
  <w:style w:type="character" w:customStyle="1" w:styleId="CodeBold">
    <w:name w:val="Code Bold"/>
    <w:rsid w:val="009A4AF5"/>
    <w:rPr>
      <w:rFonts w:ascii="TheSansMonoConBlack" w:hAnsi="TheSansMonoConBlack"/>
      <w:sz w:val="18"/>
    </w:rPr>
  </w:style>
  <w:style w:type="paragraph" w:customStyle="1" w:styleId="ChapterNumber">
    <w:name w:val="Chapter Number"/>
    <w:next w:val="Normal"/>
    <w:autoRedefine/>
    <w:qFormat/>
    <w:rsid w:val="00B168E5"/>
    <w:pPr>
      <w:keepNext/>
      <w:spacing w:after="240"/>
    </w:pPr>
    <w:rPr>
      <w:rFonts w:ascii="Arial" w:eastAsiaTheme="minorHAnsi" w:hAnsi="Arial"/>
      <w:b/>
      <w:caps/>
      <w:sz w:val="28"/>
      <w:szCs w:val="28"/>
    </w:rPr>
  </w:style>
  <w:style w:type="paragraph" w:customStyle="1" w:styleId="ChapterTitle">
    <w:name w:val="Chapter Title"/>
    <w:next w:val="Normal"/>
    <w:rsid w:val="00876398"/>
    <w:pPr>
      <w:spacing w:before="240" w:after="1200"/>
    </w:pPr>
    <w:rPr>
      <w:rFonts w:ascii="Arial Narrow" w:hAnsi="Arial Narrow"/>
      <w:b/>
      <w:sz w:val="60"/>
      <w:szCs w:val="48"/>
    </w:rPr>
  </w:style>
  <w:style w:type="paragraph" w:customStyle="1" w:styleId="FigureCaption">
    <w:name w:val="Figure Caption"/>
    <w:next w:val="Normal"/>
    <w:qFormat/>
    <w:rsid w:val="00B168E5"/>
    <w:pPr>
      <w:tabs>
        <w:tab w:val="left" w:pos="576"/>
      </w:tabs>
      <w:spacing w:before="400" w:after="240"/>
      <w:contextualSpacing/>
    </w:pPr>
    <w:rPr>
      <w:rFonts w:ascii="Utopia" w:eastAsiaTheme="minorHAnsi" w:hAnsi="Utopia"/>
      <w:i/>
      <w:noProof/>
      <w:sz w:val="18"/>
    </w:rPr>
  </w:style>
  <w:style w:type="paragraph" w:customStyle="1" w:styleId="CodeCaption">
    <w:name w:val="Code Caption"/>
    <w:basedOn w:val="Normal"/>
    <w:next w:val="Normal"/>
    <w:link w:val="CodeCaptionChar"/>
    <w:qFormat/>
    <w:rsid w:val="00B168E5"/>
    <w:pPr>
      <w:tabs>
        <w:tab w:val="left" w:pos="576"/>
      </w:tabs>
      <w:spacing w:before="460"/>
      <w:contextualSpacing/>
    </w:pPr>
    <w:rPr>
      <w:rFonts w:ascii="Utopia" w:hAnsi="Utopia"/>
      <w:i/>
      <w:noProof/>
      <w:sz w:val="18"/>
    </w:rPr>
  </w:style>
  <w:style w:type="paragraph" w:customStyle="1" w:styleId="Code">
    <w:name w:val="Code"/>
    <w:basedOn w:val="Normal"/>
    <w:link w:val="CodeChar"/>
    <w:qFormat/>
    <w:rsid w:val="00B168E5"/>
    <w:pPr>
      <w:spacing w:before="120" w:after="120"/>
      <w:contextualSpacing/>
    </w:pPr>
    <w:rPr>
      <w:rFonts w:ascii="TheSansMonoConNormal" w:hAnsi="TheSansMonoConNormal"/>
      <w:noProof/>
      <w:sz w:val="18"/>
    </w:rPr>
  </w:style>
  <w:style w:type="character" w:customStyle="1" w:styleId="CodeChar">
    <w:name w:val="Code Char"/>
    <w:link w:val="Code"/>
    <w:rsid w:val="00B168E5"/>
    <w:rPr>
      <w:rFonts w:ascii="TheSansMonoConNormal" w:eastAsiaTheme="minorHAnsi" w:hAnsi="TheSansMonoConNormal" w:cstheme="minorBidi"/>
      <w:noProof/>
      <w:sz w:val="18"/>
      <w:szCs w:val="22"/>
    </w:rPr>
  </w:style>
  <w:style w:type="character" w:customStyle="1" w:styleId="CodeCaptionChar">
    <w:name w:val="Code Caption Char"/>
    <w:link w:val="CodeCaption"/>
    <w:rsid w:val="00B168E5"/>
    <w:rPr>
      <w:rFonts w:ascii="Utopia" w:eastAsiaTheme="minorHAnsi" w:hAnsi="Utopia" w:cstheme="minorBidi"/>
      <w:i/>
      <w:noProof/>
      <w:sz w:val="18"/>
      <w:szCs w:val="22"/>
    </w:rPr>
  </w:style>
  <w:style w:type="paragraph" w:customStyle="1" w:styleId="NumSubList">
    <w:name w:val="Num Sub List"/>
    <w:basedOn w:val="BulletSubList"/>
    <w:rsid w:val="008074D7"/>
    <w:pPr>
      <w:numPr>
        <w:numId w:val="5"/>
      </w:numPr>
      <w:tabs>
        <w:tab w:val="clear" w:pos="1080"/>
      </w:tabs>
    </w:pPr>
  </w:style>
  <w:style w:type="paragraph" w:customStyle="1" w:styleId="BulletSubList">
    <w:name w:val="Bullet Sub List"/>
    <w:basedOn w:val="Bullet"/>
    <w:rsid w:val="00CA1DC3"/>
    <w:pPr>
      <w:numPr>
        <w:numId w:val="6"/>
      </w:numPr>
      <w:tabs>
        <w:tab w:val="left" w:pos="792"/>
        <w:tab w:val="left" w:pos="1080"/>
      </w:tabs>
      <w:spacing w:before="340"/>
    </w:pPr>
  </w:style>
  <w:style w:type="paragraph" w:customStyle="1" w:styleId="FMCopyrightTitle">
    <w:name w:val="FM Copyright Title"/>
    <w:basedOn w:val="FMCopyright"/>
    <w:rsid w:val="00B30B8A"/>
    <w:pPr>
      <w:spacing w:before="100" w:after="100"/>
    </w:pPr>
    <w:rPr>
      <w:rFonts w:ascii="Utopia Bold" w:hAnsi="Utopia Bold"/>
      <w:sz w:val="19"/>
    </w:rPr>
  </w:style>
  <w:style w:type="paragraph" w:customStyle="1" w:styleId="FMCopyright">
    <w:name w:val="FM Copyright"/>
    <w:rsid w:val="005F7F62"/>
    <w:pPr>
      <w:spacing w:before="120" w:after="120"/>
    </w:pPr>
    <w:rPr>
      <w:rFonts w:ascii="Utopia" w:hAnsi="Utopia"/>
      <w:sz w:val="18"/>
    </w:rPr>
  </w:style>
  <w:style w:type="paragraph" w:styleId="Index1">
    <w:name w:val="index 1"/>
    <w:basedOn w:val="Normal"/>
    <w:next w:val="Normal"/>
    <w:semiHidden/>
    <w:rsid w:val="005835DD"/>
    <w:pPr>
      <w:ind w:left="720" w:hanging="720"/>
    </w:pPr>
  </w:style>
  <w:style w:type="paragraph" w:styleId="Index2">
    <w:name w:val="index 2"/>
    <w:basedOn w:val="Normal"/>
    <w:next w:val="Normal"/>
    <w:semiHidden/>
    <w:rsid w:val="005835DD"/>
    <w:pPr>
      <w:ind w:left="720" w:hanging="432"/>
    </w:pPr>
  </w:style>
  <w:style w:type="paragraph" w:styleId="Index3">
    <w:name w:val="index 3"/>
    <w:basedOn w:val="Normal"/>
    <w:next w:val="Normal"/>
    <w:semiHidden/>
    <w:rsid w:val="005835DD"/>
    <w:pPr>
      <w:ind w:left="720" w:hanging="144"/>
    </w:pPr>
  </w:style>
  <w:style w:type="paragraph" w:customStyle="1" w:styleId="PartText">
    <w:name w:val="Part Text"/>
    <w:basedOn w:val="Normal"/>
    <w:next w:val="Normal"/>
    <w:rsid w:val="0081408F"/>
    <w:pPr>
      <w:spacing w:before="120" w:line="360" w:lineRule="auto"/>
      <w:contextualSpacing/>
    </w:pPr>
    <w:rPr>
      <w:rFonts w:ascii="Book Antiqua" w:hAnsi="Book Antiqua"/>
      <w:spacing w:val="-6"/>
    </w:rPr>
  </w:style>
  <w:style w:type="paragraph" w:customStyle="1" w:styleId="PartNumber">
    <w:name w:val="Part Number"/>
    <w:basedOn w:val="ChapterNumber"/>
    <w:next w:val="PartTitle"/>
    <w:autoRedefine/>
    <w:qFormat/>
    <w:rsid w:val="002D03B5"/>
    <w:pPr>
      <w:keepNext w:val="0"/>
    </w:pPr>
  </w:style>
  <w:style w:type="paragraph" w:customStyle="1" w:styleId="PartTitle">
    <w:name w:val="Part Title"/>
    <w:basedOn w:val="ChapterTitle"/>
    <w:next w:val="Normal"/>
    <w:autoRedefine/>
    <w:qFormat/>
    <w:rsid w:val="00DF10DD"/>
    <w:pPr>
      <w:spacing w:before="0"/>
    </w:pPr>
    <w:rPr>
      <w:rFonts w:ascii="Arial" w:hAnsi="Arial"/>
    </w:rPr>
  </w:style>
  <w:style w:type="paragraph" w:styleId="Quote">
    <w:name w:val="Quote"/>
    <w:basedOn w:val="Normal"/>
    <w:next w:val="BodyText"/>
    <w:link w:val="QuoteChar"/>
    <w:qFormat/>
    <w:rsid w:val="00B168E5"/>
    <w:pPr>
      <w:tabs>
        <w:tab w:val="left" w:pos="346"/>
      </w:tabs>
      <w:spacing w:before="560" w:after="360"/>
      <w:ind w:left="432" w:right="432"/>
      <w:contextualSpacing/>
      <w:jc w:val="both"/>
    </w:pPr>
    <w:rPr>
      <w:rFonts w:ascii="Utopia" w:hAnsi="Utopia"/>
      <w:i/>
      <w:iCs/>
      <w:sz w:val="20"/>
    </w:rPr>
  </w:style>
  <w:style w:type="character" w:customStyle="1" w:styleId="QuoteChar">
    <w:name w:val="Quote Char"/>
    <w:link w:val="Quote"/>
    <w:rsid w:val="00B168E5"/>
    <w:rPr>
      <w:rFonts w:ascii="Utopia" w:eastAsiaTheme="minorHAnsi" w:hAnsi="Utopia" w:cstheme="minorBidi"/>
      <w:i/>
      <w:iCs/>
      <w:szCs w:val="22"/>
    </w:rPr>
  </w:style>
  <w:style w:type="paragraph" w:customStyle="1" w:styleId="Results">
    <w:name w:val="Results"/>
    <w:basedOn w:val="Normal"/>
    <w:rsid w:val="00A36420"/>
    <w:pPr>
      <w:pBdr>
        <w:top w:val="single" w:sz="18" w:space="5" w:color="999999"/>
        <w:bottom w:val="single" w:sz="18" w:space="5" w:color="999999"/>
      </w:pBdr>
      <w:ind w:left="142" w:right="142"/>
    </w:pPr>
    <w:rPr>
      <w:rFonts w:ascii="TheSansMonoConNormal" w:hAnsi="TheSansMonoConNormal"/>
      <w:noProof/>
      <w:sz w:val="18"/>
    </w:rPr>
  </w:style>
  <w:style w:type="paragraph" w:customStyle="1" w:styleId="ExerciseNumList">
    <w:name w:val="Exercise Num List"/>
    <w:basedOn w:val="ExerciseBody"/>
    <w:locked/>
    <w:rsid w:val="00404202"/>
    <w:pPr>
      <w:numPr>
        <w:numId w:val="1"/>
      </w:numPr>
    </w:pPr>
  </w:style>
  <w:style w:type="paragraph" w:customStyle="1" w:styleId="ExerciseBody">
    <w:name w:val="Exercise Body"/>
    <w:basedOn w:val="Normal"/>
    <w:link w:val="ExerciseBodyChar"/>
    <w:qFormat/>
    <w:rsid w:val="00B168E5"/>
    <w:pPr>
      <w:spacing w:before="120"/>
      <w:ind w:left="288" w:right="288"/>
    </w:pPr>
    <w:rPr>
      <w:rFonts w:ascii="HelveticaNeue Condensed" w:hAnsi="HelveticaNeue Condensed"/>
      <w:sz w:val="20"/>
    </w:rPr>
  </w:style>
  <w:style w:type="character" w:customStyle="1" w:styleId="ExerciseBodyChar">
    <w:name w:val="Exercise Body Char"/>
    <w:link w:val="ExerciseBody"/>
    <w:rsid w:val="00B168E5"/>
    <w:rPr>
      <w:rFonts w:ascii="HelveticaNeue Condensed" w:eastAsiaTheme="minorHAnsi" w:hAnsi="HelveticaNeue Condensed" w:cstheme="minorBidi"/>
      <w:szCs w:val="22"/>
    </w:rPr>
  </w:style>
  <w:style w:type="paragraph" w:customStyle="1" w:styleId="ExerciseBullet">
    <w:name w:val="Exercise Bullet"/>
    <w:basedOn w:val="Normal"/>
    <w:rsid w:val="008C56E7"/>
    <w:pPr>
      <w:framePr w:wrap="notBeside" w:vAnchor="text" w:hAnchor="text" w:y="1"/>
      <w:numPr>
        <w:numId w:val="2"/>
      </w:numPr>
      <w:spacing w:before="120"/>
      <w:ind w:right="1152"/>
    </w:pPr>
    <w:rPr>
      <w:rFonts w:ascii="HelveticaNeue Condensed" w:hAnsi="HelveticaNeue Condensed"/>
      <w:sz w:val="20"/>
    </w:rPr>
  </w:style>
  <w:style w:type="paragraph" w:customStyle="1" w:styleId="SBCode">
    <w:name w:val="SB Code"/>
    <w:basedOn w:val="Normal"/>
    <w:link w:val="SBCodeChar"/>
    <w:qFormat/>
    <w:rsid w:val="008C56E7"/>
    <w:pPr>
      <w:spacing w:before="120"/>
      <w:ind w:left="288" w:right="288"/>
      <w:contextualSpacing/>
    </w:pPr>
    <w:rPr>
      <w:rFonts w:ascii="TheSansMonoConNormal" w:hAnsi="TheSansMonoConNormal"/>
      <w:noProof/>
      <w:sz w:val="18"/>
    </w:rPr>
  </w:style>
  <w:style w:type="character" w:customStyle="1" w:styleId="SBCodeChar">
    <w:name w:val="SB Code Char"/>
    <w:link w:val="SBCode"/>
    <w:rsid w:val="008C56E7"/>
    <w:rPr>
      <w:rFonts w:ascii="TheSansMonoConNormal" w:hAnsi="TheSansMonoConNormal"/>
      <w:noProof/>
      <w:sz w:val="18"/>
    </w:rPr>
  </w:style>
  <w:style w:type="paragraph" w:customStyle="1" w:styleId="TableText">
    <w:name w:val="Table Text"/>
    <w:qFormat/>
    <w:rsid w:val="00B168E5"/>
    <w:pPr>
      <w:spacing w:before="120" w:after="120"/>
      <w:contextualSpacing/>
    </w:pPr>
    <w:rPr>
      <w:rFonts w:ascii="Utopia" w:eastAsiaTheme="minorHAnsi" w:hAnsi="Utopia"/>
      <w:sz w:val="18"/>
    </w:rPr>
  </w:style>
  <w:style w:type="paragraph" w:customStyle="1" w:styleId="TableCaption">
    <w:name w:val="Table Caption"/>
    <w:basedOn w:val="FigureCaption"/>
    <w:next w:val="Normal"/>
    <w:qFormat/>
    <w:rsid w:val="00B168E5"/>
    <w:pPr>
      <w:spacing w:after="120"/>
    </w:pPr>
  </w:style>
  <w:style w:type="paragraph" w:customStyle="1" w:styleId="TableHead">
    <w:name w:val="Table Head"/>
    <w:next w:val="Normal"/>
    <w:rsid w:val="006C6578"/>
    <w:pPr>
      <w:keepNext/>
      <w:spacing w:before="60" w:after="60" w:line="240" w:lineRule="exact"/>
      <w:ind w:left="720" w:hanging="720"/>
    </w:pPr>
    <w:rPr>
      <w:rFonts w:ascii="Arial Narrow" w:hAnsi="Arial Narrow"/>
      <w:b/>
    </w:rPr>
  </w:style>
  <w:style w:type="paragraph" w:customStyle="1" w:styleId="TableFootnote">
    <w:name w:val="Table Footnote"/>
    <w:basedOn w:val="Normal"/>
    <w:next w:val="Normal"/>
    <w:rsid w:val="008C56E7"/>
    <w:pPr>
      <w:spacing w:before="60" w:after="240"/>
      <w:contextualSpacing/>
    </w:pPr>
    <w:rPr>
      <w:rFonts w:ascii="Utopia" w:hAnsi="Utopia"/>
      <w:i/>
      <w:sz w:val="18"/>
    </w:rPr>
  </w:style>
  <w:style w:type="table" w:styleId="TableGrid">
    <w:name w:val="Table Grid"/>
    <w:basedOn w:val="TableNormal"/>
    <w:rsid w:val="00C16CBF"/>
    <w:pPr>
      <w:spacing w:after="120"/>
    </w:pPr>
    <w:rPr>
      <w:rFonts w:ascii="Times" w:hAnsi="Times"/>
    </w:rPr>
    <w:tblPr>
      <w:tblInd w:w="0" w:type="dxa"/>
      <w:tblBorders>
        <w:top w:val="single" w:sz="4" w:space="0" w:color="auto"/>
        <w:left w:val="single" w:sz="4" w:space="0" w:color="auto"/>
        <w:bottom w:val="single" w:sz="4" w:space="0" w:color="auto"/>
        <w:right w:val="single" w:sz="4" w:space="0" w:color="auto"/>
      </w:tblBorders>
      <w:tblCellMar>
        <w:top w:w="0" w:type="dxa"/>
        <w:left w:w="0" w:type="dxa"/>
        <w:bottom w:w="0" w:type="dxa"/>
        <w:right w:w="0" w:type="dxa"/>
      </w:tblCellMar>
    </w:tblPr>
  </w:style>
  <w:style w:type="paragraph" w:customStyle="1" w:styleId="UnnumberedList">
    <w:name w:val="Unnumbered List"/>
    <w:basedOn w:val="NumList"/>
    <w:rsid w:val="00CA1DC3"/>
    <w:pPr>
      <w:numPr>
        <w:numId w:val="0"/>
      </w:numPr>
      <w:spacing w:before="340"/>
      <w:ind w:left="864"/>
    </w:pPr>
  </w:style>
  <w:style w:type="paragraph" w:customStyle="1" w:styleId="NumList">
    <w:name w:val="Num List"/>
    <w:basedOn w:val="Normal"/>
    <w:rsid w:val="00FD638A"/>
    <w:pPr>
      <w:keepLines/>
      <w:numPr>
        <w:numId w:val="7"/>
      </w:numPr>
      <w:spacing w:before="120"/>
      <w:ind w:right="1152"/>
    </w:pPr>
    <w:rPr>
      <w:rFonts w:ascii="Utopia" w:hAnsi="Utopia"/>
      <w:sz w:val="18"/>
    </w:rPr>
  </w:style>
  <w:style w:type="paragraph" w:customStyle="1" w:styleId="QuoteSource">
    <w:name w:val="Quote Source"/>
    <w:basedOn w:val="Quote"/>
    <w:next w:val="Normal"/>
    <w:qFormat/>
    <w:rsid w:val="00B168E5"/>
    <w:pPr>
      <w:spacing w:before="0"/>
      <w:ind w:left="0" w:right="0"/>
      <w:jc w:val="right"/>
    </w:pPr>
    <w:rPr>
      <w:i w:val="0"/>
    </w:rPr>
  </w:style>
  <w:style w:type="paragraph" w:customStyle="1" w:styleId="ExerciseHead">
    <w:name w:val="Exercise Head"/>
    <w:basedOn w:val="Normal"/>
    <w:next w:val="Normal"/>
    <w:rsid w:val="00C16CBF"/>
    <w:pPr>
      <w:keepNext/>
      <w:keepLines/>
      <w:pBdr>
        <w:top w:val="single" w:sz="18" w:space="1" w:color="333333"/>
        <w:left w:val="single" w:sz="18" w:space="0" w:color="333333"/>
        <w:bottom w:val="single" w:sz="18" w:space="1" w:color="333333"/>
        <w:right w:val="single" w:sz="18" w:space="0" w:color="333333"/>
      </w:pBdr>
      <w:spacing w:before="360" w:after="240"/>
      <w:ind w:left="144" w:right="144"/>
      <w:contextualSpacing/>
      <w:jc w:val="center"/>
    </w:pPr>
    <w:rPr>
      <w:rFonts w:ascii="Arial" w:hAnsi="Arial"/>
      <w:b/>
      <w:caps/>
    </w:rPr>
  </w:style>
  <w:style w:type="paragraph" w:customStyle="1" w:styleId="BookTitle1">
    <w:name w:val="Book Title1"/>
    <w:basedOn w:val="Normal"/>
    <w:semiHidden/>
    <w:locked/>
    <w:rsid w:val="005856B4"/>
    <w:pPr>
      <w:spacing w:before="600" w:after="240"/>
    </w:pPr>
    <w:rPr>
      <w:rFonts w:ascii="HelveticaNeue MediumExt" w:hAnsi="HelveticaNeue MediumExt"/>
      <w:sz w:val="80"/>
    </w:rPr>
  </w:style>
  <w:style w:type="paragraph" w:customStyle="1" w:styleId="FMSubtitle">
    <w:name w:val="FM Subtitle"/>
    <w:basedOn w:val="Normal"/>
    <w:rsid w:val="005856B4"/>
    <w:pPr>
      <w:jc w:val="center"/>
      <w:outlineLvl w:val="0"/>
    </w:pPr>
    <w:rPr>
      <w:rFonts w:ascii="HelveticaNeue MediumCond" w:hAnsi="HelveticaNeue MediumCond"/>
      <w:color w:val="808080"/>
      <w:sz w:val="48"/>
    </w:rPr>
  </w:style>
  <w:style w:type="paragraph" w:customStyle="1" w:styleId="FMAuthor">
    <w:name w:val="FM Author"/>
    <w:basedOn w:val="Normal"/>
    <w:rsid w:val="00195810"/>
    <w:rPr>
      <w:rFonts w:ascii="HelveticaNeue MediumExt" w:hAnsi="HelveticaNeue MediumExt"/>
      <w:sz w:val="32"/>
    </w:rPr>
  </w:style>
  <w:style w:type="paragraph" w:customStyle="1" w:styleId="BookSubtitle">
    <w:name w:val="Book Subtitle"/>
    <w:basedOn w:val="BookTitle1"/>
    <w:semiHidden/>
    <w:locked/>
    <w:rsid w:val="005856B4"/>
    <w:pPr>
      <w:spacing w:before="120"/>
    </w:pPr>
    <w:rPr>
      <w:rFonts w:ascii="HelveticaNeue Condensed" w:hAnsi="HelveticaNeue Condensed"/>
      <w:sz w:val="60"/>
    </w:rPr>
  </w:style>
  <w:style w:type="paragraph" w:customStyle="1" w:styleId="FMText">
    <w:name w:val="FM Text"/>
    <w:basedOn w:val="Normal"/>
    <w:rsid w:val="005F7F62"/>
    <w:pPr>
      <w:contextualSpacing/>
    </w:pPr>
    <w:rPr>
      <w:rFonts w:ascii="Utopia" w:hAnsi="Utopia"/>
      <w:sz w:val="18"/>
    </w:rPr>
  </w:style>
  <w:style w:type="paragraph" w:customStyle="1" w:styleId="FMDedication">
    <w:name w:val="FM Dedication"/>
    <w:basedOn w:val="Normal"/>
    <w:rsid w:val="005856B4"/>
    <w:pPr>
      <w:jc w:val="center"/>
    </w:pPr>
    <w:rPr>
      <w:rFonts w:ascii="UtopiaItalic" w:hAnsi="UtopiaItalic"/>
      <w:i/>
      <w:sz w:val="20"/>
    </w:rPr>
  </w:style>
  <w:style w:type="paragraph" w:customStyle="1" w:styleId="FMTextCont">
    <w:name w:val="FM Text Cont"/>
    <w:basedOn w:val="FMText"/>
    <w:rsid w:val="008D5C58"/>
    <w:pPr>
      <w:ind w:firstLine="576"/>
    </w:pPr>
  </w:style>
  <w:style w:type="paragraph" w:customStyle="1" w:styleId="Footnote">
    <w:name w:val="Footnote"/>
    <w:basedOn w:val="Normal"/>
    <w:rsid w:val="008C56E7"/>
    <w:rPr>
      <w:sz w:val="19"/>
    </w:rPr>
  </w:style>
  <w:style w:type="paragraph" w:styleId="DocumentMap">
    <w:name w:val="Document Map"/>
    <w:basedOn w:val="Normal"/>
    <w:semiHidden/>
    <w:rsid w:val="005835DD"/>
    <w:pPr>
      <w:shd w:val="clear" w:color="auto" w:fill="000080"/>
    </w:pPr>
    <w:rPr>
      <w:rFonts w:ascii="Tahoma" w:hAnsi="Tahoma" w:cs="Tahoma"/>
    </w:rPr>
  </w:style>
  <w:style w:type="paragraph" w:customStyle="1" w:styleId="ExerciseCode">
    <w:name w:val="Exercise Code"/>
    <w:basedOn w:val="Normal"/>
    <w:link w:val="ExerciseCodeChar"/>
    <w:qFormat/>
    <w:rsid w:val="00B168E5"/>
    <w:pPr>
      <w:spacing w:before="120"/>
      <w:ind w:left="288" w:right="288"/>
      <w:contextualSpacing/>
    </w:pPr>
    <w:rPr>
      <w:rFonts w:ascii="TheSansMonoConNormal" w:hAnsi="TheSansMonoConNormal"/>
      <w:noProof/>
      <w:sz w:val="18"/>
    </w:rPr>
  </w:style>
  <w:style w:type="character" w:customStyle="1" w:styleId="ExerciseCodeChar">
    <w:name w:val="Exercise Code Char"/>
    <w:link w:val="ExerciseCode"/>
    <w:rsid w:val="00B168E5"/>
    <w:rPr>
      <w:rFonts w:ascii="TheSansMonoConNormal" w:eastAsiaTheme="minorHAnsi" w:hAnsi="TheSansMonoConNormal" w:cstheme="minorBidi"/>
      <w:noProof/>
      <w:sz w:val="18"/>
      <w:szCs w:val="22"/>
    </w:rPr>
  </w:style>
  <w:style w:type="paragraph" w:customStyle="1" w:styleId="ExerciseSubhead">
    <w:name w:val="Exercise Subhead"/>
    <w:basedOn w:val="Normal"/>
    <w:rsid w:val="008C56E7"/>
    <w:pPr>
      <w:spacing w:before="120" w:after="240"/>
      <w:ind w:left="288" w:right="288"/>
      <w:contextualSpacing/>
      <w:jc w:val="center"/>
    </w:pPr>
    <w:rPr>
      <w:rFonts w:ascii="Arial" w:hAnsi="Arial"/>
      <w:b/>
      <w:color w:val="808080"/>
      <w:sz w:val="21"/>
      <w:u w:val="single"/>
    </w:rPr>
  </w:style>
  <w:style w:type="paragraph" w:customStyle="1" w:styleId="BodyTextCont">
    <w:name w:val="Body Text Cont"/>
    <w:basedOn w:val="Normal"/>
    <w:semiHidden/>
    <w:locked/>
    <w:rsid w:val="00100B19"/>
    <w:pPr>
      <w:suppressAutoHyphens/>
      <w:ind w:firstLine="720"/>
    </w:pPr>
    <w:rPr>
      <w:rFonts w:ascii="Utopia" w:hAnsi="Utopia"/>
      <w:sz w:val="18"/>
    </w:rPr>
  </w:style>
  <w:style w:type="character" w:styleId="Hyperlink">
    <w:name w:val="Hyperlink"/>
    <w:locked/>
    <w:rsid w:val="003A7043"/>
    <w:rPr>
      <w:color w:val="0000FF"/>
      <w:u w:val="single"/>
    </w:rPr>
  </w:style>
  <w:style w:type="paragraph" w:styleId="Footer">
    <w:name w:val="footer"/>
    <w:basedOn w:val="Normal"/>
    <w:link w:val="FooterChar"/>
    <w:rsid w:val="003038F1"/>
    <w:pPr>
      <w:tabs>
        <w:tab w:val="center" w:pos="4320"/>
        <w:tab w:val="right" w:pos="8640"/>
      </w:tabs>
    </w:pPr>
    <w:rPr>
      <w:rFonts w:ascii="Utopia" w:hAnsi="Utopia"/>
      <w:sz w:val="20"/>
    </w:rPr>
  </w:style>
  <w:style w:type="paragraph" w:customStyle="1" w:styleId="NoteTipCaution">
    <w:name w:val="Note/Tip/Caution"/>
    <w:basedOn w:val="Normal"/>
    <w:next w:val="Normal"/>
    <w:link w:val="NoteTipCautionChar"/>
    <w:rsid w:val="00CA1DC3"/>
    <w:pPr>
      <w:pBdr>
        <w:top w:val="single" w:sz="4" w:space="10" w:color="auto"/>
        <w:bottom w:val="single" w:sz="4" w:space="10" w:color="auto"/>
      </w:pBdr>
      <w:spacing w:before="360" w:after="480" w:line="280" w:lineRule="exact"/>
      <w:ind w:left="144" w:right="144"/>
    </w:pPr>
    <w:rPr>
      <w:rFonts w:ascii="HelveticaNeue Condensed" w:hAnsi="HelveticaNeue Condensed"/>
      <w:sz w:val="20"/>
    </w:rPr>
  </w:style>
  <w:style w:type="paragraph" w:customStyle="1" w:styleId="BodyTextFirst">
    <w:name w:val="Body Text First"/>
    <w:basedOn w:val="BodyText"/>
    <w:link w:val="BodyTextFirstChar"/>
    <w:rsid w:val="00B623DD"/>
    <w:pPr>
      <w:spacing w:before="120"/>
    </w:pPr>
  </w:style>
  <w:style w:type="character" w:customStyle="1" w:styleId="BodyTextFirstChar">
    <w:name w:val="Body Text First Char"/>
    <w:link w:val="BodyTextFirst"/>
    <w:rsid w:val="00B623DD"/>
    <w:rPr>
      <w:rFonts w:ascii="Utopia" w:hAnsi="Utopia"/>
      <w:sz w:val="18"/>
      <w:lang w:eastAsia="en-US"/>
    </w:rPr>
  </w:style>
  <w:style w:type="character" w:customStyle="1" w:styleId="CodeInline">
    <w:name w:val="Code Inline"/>
    <w:rsid w:val="009A4AF5"/>
    <w:rPr>
      <w:rFonts w:ascii="TheSansMonoConNormal" w:hAnsi="TheSansMonoConNormal"/>
      <w:color w:val="auto"/>
      <w:sz w:val="18"/>
      <w:bdr w:val="none" w:sz="0" w:space="0" w:color="auto"/>
      <w:shd w:val="clear" w:color="auto" w:fill="auto"/>
    </w:rPr>
  </w:style>
  <w:style w:type="paragraph" w:customStyle="1" w:styleId="TableTextLast">
    <w:name w:val="Table Text Last"/>
    <w:basedOn w:val="TableText"/>
    <w:next w:val="BodyText"/>
    <w:rsid w:val="00C16CBF"/>
    <w:pPr>
      <w:pBdr>
        <w:bottom w:val="dotted" w:sz="4" w:space="3" w:color="auto"/>
      </w:pBdr>
      <w:spacing w:after="240"/>
      <w:ind w:left="144" w:right="144"/>
    </w:pPr>
    <w:rPr>
      <w:rFonts w:ascii="Times New Roman" w:hAnsi="Times New Roman"/>
    </w:rPr>
  </w:style>
  <w:style w:type="paragraph" w:customStyle="1" w:styleId="Dingbat">
    <w:name w:val="Dingbat"/>
    <w:basedOn w:val="NoteTipCaution"/>
    <w:link w:val="DingbatCharChar"/>
    <w:rsid w:val="00C16CBF"/>
    <w:rPr>
      <w:rFonts w:ascii="ZapfDingbats" w:hAnsi="ZapfDingbats"/>
      <w:color w:val="BFBFBF"/>
    </w:rPr>
  </w:style>
  <w:style w:type="character" w:customStyle="1" w:styleId="DingbatCharChar">
    <w:name w:val="Dingbat Char Char"/>
    <w:link w:val="Dingbat"/>
    <w:rsid w:val="00C16CBF"/>
    <w:rPr>
      <w:rFonts w:ascii="ZapfDingbats" w:hAnsi="ZapfDingbats"/>
      <w:color w:val="BFBFBF"/>
      <w:szCs w:val="24"/>
      <w:lang w:val="en-US" w:eastAsia="en-US" w:bidi="ar-SA"/>
    </w:rPr>
  </w:style>
  <w:style w:type="table" w:customStyle="1" w:styleId="TableList">
    <w:name w:val="Table List"/>
    <w:basedOn w:val="TableNormal"/>
    <w:rsid w:val="00C16CBF"/>
    <w:pPr>
      <w:spacing w:after="120"/>
    </w:pPr>
    <w:rPr>
      <w:rFonts w:ascii="Times" w:hAnsi="Times"/>
    </w:rPr>
    <w:tblPr>
      <w:tblInd w:w="0" w:type="dxa"/>
      <w:tblBorders>
        <w:top w:val="single" w:sz="6" w:space="0" w:color="auto"/>
        <w:bottom w:val="single" w:sz="6" w:space="0" w:color="auto"/>
      </w:tblBorders>
      <w:tblCellMar>
        <w:top w:w="0" w:type="dxa"/>
        <w:left w:w="0" w:type="dxa"/>
        <w:bottom w:w="0" w:type="dxa"/>
        <w:right w:w="0" w:type="dxa"/>
      </w:tblCellMar>
    </w:tblPr>
    <w:tcPr>
      <w:shd w:val="clear" w:color="auto" w:fill="auto"/>
    </w:tcPr>
  </w:style>
  <w:style w:type="character" w:styleId="PageNumber">
    <w:name w:val="page number"/>
    <w:basedOn w:val="DefaultParagraphFont"/>
    <w:rsid w:val="00C456A1"/>
  </w:style>
  <w:style w:type="paragraph" w:customStyle="1" w:styleId="SideBarSubhead">
    <w:name w:val="Side Bar Subhead"/>
    <w:basedOn w:val="Normal"/>
    <w:rsid w:val="008C56E7"/>
    <w:pPr>
      <w:spacing w:before="120" w:after="240"/>
      <w:ind w:left="288" w:right="288"/>
      <w:contextualSpacing/>
      <w:jc w:val="center"/>
    </w:pPr>
    <w:rPr>
      <w:rFonts w:ascii="Arial" w:hAnsi="Arial"/>
      <w:b/>
      <w:color w:val="808080"/>
      <w:sz w:val="21"/>
      <w:u w:val="single"/>
    </w:rPr>
  </w:style>
  <w:style w:type="paragraph" w:customStyle="1" w:styleId="SideBarBody">
    <w:name w:val="Side Bar Body"/>
    <w:basedOn w:val="Normal"/>
    <w:link w:val="SideBarBodyChar"/>
    <w:qFormat/>
    <w:rsid w:val="00B168E5"/>
    <w:pPr>
      <w:spacing w:before="120"/>
      <w:ind w:left="288" w:right="288"/>
    </w:pPr>
    <w:rPr>
      <w:rFonts w:ascii="HelveticaNeue Condensed" w:hAnsi="HelveticaNeue Condensed"/>
      <w:sz w:val="20"/>
    </w:rPr>
  </w:style>
  <w:style w:type="character" w:customStyle="1" w:styleId="SideBarBodyChar">
    <w:name w:val="Side Bar Body Char"/>
    <w:link w:val="SideBarBody"/>
    <w:rsid w:val="00B168E5"/>
    <w:rPr>
      <w:rFonts w:ascii="HelveticaNeue Condensed" w:eastAsiaTheme="minorHAnsi" w:hAnsi="HelveticaNeue Condensed" w:cstheme="minorBidi"/>
      <w:szCs w:val="22"/>
    </w:rPr>
  </w:style>
  <w:style w:type="paragraph" w:customStyle="1" w:styleId="ExerciseLast">
    <w:name w:val="Exercise Last"/>
    <w:basedOn w:val="Normal"/>
    <w:link w:val="ExerciseLastChar"/>
    <w:qFormat/>
    <w:rsid w:val="00B168E5"/>
    <w:pPr>
      <w:pBdr>
        <w:bottom w:val="single" w:sz="18" w:space="3" w:color="auto"/>
      </w:pBdr>
      <w:spacing w:before="120"/>
      <w:ind w:left="288" w:right="288"/>
    </w:pPr>
    <w:rPr>
      <w:rFonts w:ascii="HelveticaNeue Condensed" w:hAnsi="HelveticaNeue Condensed"/>
      <w:sz w:val="20"/>
    </w:rPr>
  </w:style>
  <w:style w:type="character" w:customStyle="1" w:styleId="ExerciseLastChar">
    <w:name w:val="Exercise Last Char"/>
    <w:link w:val="ExerciseLast"/>
    <w:rsid w:val="00B168E5"/>
    <w:rPr>
      <w:rFonts w:ascii="HelveticaNeue Condensed" w:eastAsiaTheme="minorHAnsi" w:hAnsi="HelveticaNeue Condensed" w:cstheme="minorBidi"/>
      <w:szCs w:val="22"/>
    </w:rPr>
  </w:style>
  <w:style w:type="paragraph" w:customStyle="1" w:styleId="SideBarLast">
    <w:name w:val="Side Bar Last"/>
    <w:basedOn w:val="Normal"/>
    <w:link w:val="SideBarLastChar"/>
    <w:qFormat/>
    <w:rsid w:val="00B168E5"/>
    <w:pPr>
      <w:pBdr>
        <w:bottom w:val="single" w:sz="18" w:space="3" w:color="auto"/>
      </w:pBdr>
      <w:spacing w:before="120"/>
      <w:ind w:left="288" w:right="288"/>
    </w:pPr>
    <w:rPr>
      <w:rFonts w:ascii="HelveticaNeue Condensed" w:hAnsi="HelveticaNeue Condensed"/>
      <w:sz w:val="20"/>
    </w:rPr>
  </w:style>
  <w:style w:type="character" w:customStyle="1" w:styleId="SideBarLastChar">
    <w:name w:val="Side Bar Last Char"/>
    <w:link w:val="SideBarLast"/>
    <w:rsid w:val="00B168E5"/>
    <w:rPr>
      <w:rFonts w:ascii="HelveticaNeue Condensed" w:eastAsiaTheme="minorHAnsi" w:hAnsi="HelveticaNeue Condensed" w:cstheme="minorBidi"/>
      <w:szCs w:val="22"/>
    </w:rPr>
  </w:style>
  <w:style w:type="paragraph" w:customStyle="1" w:styleId="SideBarBullet">
    <w:name w:val="Side Bar Bullet"/>
    <w:basedOn w:val="Normal"/>
    <w:rsid w:val="005C35C4"/>
    <w:pPr>
      <w:framePr w:wrap="notBeside" w:vAnchor="text" w:hAnchor="text" w:y="1"/>
      <w:numPr>
        <w:numId w:val="3"/>
      </w:numPr>
      <w:spacing w:before="120"/>
      <w:ind w:right="1152"/>
    </w:pPr>
    <w:rPr>
      <w:rFonts w:ascii="HelveticaNeue Condensed" w:hAnsi="HelveticaNeue Condensed"/>
      <w:sz w:val="20"/>
    </w:rPr>
  </w:style>
  <w:style w:type="paragraph" w:customStyle="1" w:styleId="ExerciseNum">
    <w:name w:val="Exercise Num"/>
    <w:basedOn w:val="Normal"/>
    <w:link w:val="ExerciseNumChar"/>
    <w:qFormat/>
    <w:rsid w:val="00B168E5"/>
    <w:pPr>
      <w:tabs>
        <w:tab w:val="num" w:pos="1224"/>
      </w:tabs>
      <w:spacing w:before="120"/>
      <w:ind w:left="1224" w:right="1152" w:hanging="360"/>
    </w:pPr>
    <w:rPr>
      <w:rFonts w:ascii="HelveticaNeue Condensed" w:hAnsi="HelveticaNeue Condensed"/>
      <w:sz w:val="20"/>
    </w:rPr>
  </w:style>
  <w:style w:type="character" w:customStyle="1" w:styleId="ExerciseNumChar">
    <w:name w:val="Exercise Num Char"/>
    <w:link w:val="ExerciseNum"/>
    <w:rsid w:val="00B168E5"/>
    <w:rPr>
      <w:rFonts w:ascii="HelveticaNeue Condensed" w:eastAsiaTheme="minorHAnsi" w:hAnsi="HelveticaNeue Condensed" w:cstheme="minorBidi"/>
      <w:szCs w:val="22"/>
    </w:rPr>
  </w:style>
  <w:style w:type="paragraph" w:customStyle="1" w:styleId="SideBarNum">
    <w:name w:val="Side Bar Num"/>
    <w:basedOn w:val="Normal"/>
    <w:link w:val="SideBarNumChar"/>
    <w:qFormat/>
    <w:rsid w:val="00B168E5"/>
    <w:pPr>
      <w:tabs>
        <w:tab w:val="num" w:pos="1224"/>
      </w:tabs>
      <w:spacing w:before="120"/>
      <w:ind w:left="1224" w:right="1152" w:hanging="360"/>
    </w:pPr>
    <w:rPr>
      <w:rFonts w:ascii="HelveticaNeue Condensed" w:hAnsi="HelveticaNeue Condensed"/>
      <w:sz w:val="20"/>
    </w:rPr>
  </w:style>
  <w:style w:type="character" w:customStyle="1" w:styleId="SideBarNumChar">
    <w:name w:val="Side Bar Num Char"/>
    <w:link w:val="SideBarNum"/>
    <w:rsid w:val="00B168E5"/>
    <w:rPr>
      <w:rFonts w:ascii="HelveticaNeue Condensed" w:eastAsiaTheme="minorHAnsi" w:hAnsi="HelveticaNeue Condensed" w:cstheme="minorBidi"/>
      <w:szCs w:val="22"/>
    </w:rPr>
  </w:style>
  <w:style w:type="paragraph" w:customStyle="1" w:styleId="SideBarHead">
    <w:name w:val="Side Bar Head"/>
    <w:basedOn w:val="Normal"/>
    <w:next w:val="Normal"/>
    <w:rsid w:val="00C16CBF"/>
    <w:pPr>
      <w:keepNext/>
      <w:keepLines/>
      <w:pBdr>
        <w:top w:val="single" w:sz="18" w:space="1" w:color="333333"/>
        <w:left w:val="single" w:sz="18" w:space="0" w:color="333333"/>
        <w:bottom w:val="single" w:sz="18" w:space="1" w:color="333333"/>
        <w:right w:val="single" w:sz="18" w:space="0" w:color="333333"/>
      </w:pBdr>
      <w:spacing w:before="360" w:after="240"/>
      <w:ind w:left="144" w:right="144"/>
      <w:contextualSpacing/>
      <w:jc w:val="center"/>
    </w:pPr>
    <w:rPr>
      <w:rFonts w:ascii="Arial" w:hAnsi="Arial"/>
      <w:b/>
      <w:caps/>
    </w:rPr>
  </w:style>
  <w:style w:type="paragraph" w:customStyle="1" w:styleId="FooterText">
    <w:name w:val="Footer Text"/>
    <w:rsid w:val="00686711"/>
    <w:pPr>
      <w:tabs>
        <w:tab w:val="center" w:pos="4680"/>
        <w:tab w:val="right" w:pos="9360"/>
      </w:tabs>
      <w:spacing w:before="240" w:after="480" w:line="276" w:lineRule="auto"/>
    </w:pPr>
    <w:rPr>
      <w:rFonts w:ascii="Utopia" w:hAnsi="Utopia"/>
    </w:rPr>
  </w:style>
  <w:style w:type="paragraph" w:customStyle="1" w:styleId="FMBookTitle">
    <w:name w:val="FM Book Title"/>
    <w:basedOn w:val="ChapterTitle"/>
    <w:rsid w:val="00B30B8A"/>
    <w:rPr>
      <w:rFonts w:ascii="HelveticaNeue MediumCond" w:hAnsi="HelveticaNeue MediumCond"/>
      <w:b w:val="0"/>
      <w:spacing w:val="-20"/>
    </w:rPr>
  </w:style>
  <w:style w:type="paragraph" w:customStyle="1" w:styleId="FMEdition">
    <w:name w:val="FM Edition"/>
    <w:basedOn w:val="Normal"/>
    <w:rsid w:val="00195810"/>
    <w:pPr>
      <w:jc w:val="center"/>
      <w:outlineLvl w:val="0"/>
    </w:pPr>
    <w:rPr>
      <w:rFonts w:ascii="HelveticaNeue MediumCond" w:hAnsi="HelveticaNeue MediumCond"/>
      <w:color w:val="808080"/>
      <w:sz w:val="48"/>
    </w:rPr>
  </w:style>
  <w:style w:type="paragraph" w:customStyle="1" w:styleId="FMCopyrightCredits">
    <w:name w:val="FM Copyright Credits"/>
    <w:basedOn w:val="Normal"/>
    <w:rsid w:val="005F7F62"/>
    <w:pPr>
      <w:spacing w:before="240"/>
      <w:ind w:left="648" w:hanging="288"/>
      <w:contextualSpacing/>
    </w:pPr>
    <w:rPr>
      <w:rFonts w:ascii="Utopia" w:hAnsi="Utopia"/>
      <w:sz w:val="18"/>
    </w:rPr>
  </w:style>
  <w:style w:type="paragraph" w:customStyle="1" w:styleId="FMCopyrightCreditsLast">
    <w:name w:val="FM Copyright Credits Last"/>
    <w:basedOn w:val="FMCopyrightCredits"/>
    <w:next w:val="FMCopyright"/>
    <w:rsid w:val="005F7F62"/>
    <w:pPr>
      <w:spacing w:before="0" w:after="240"/>
    </w:pPr>
  </w:style>
  <w:style w:type="paragraph" w:customStyle="1" w:styleId="FMHead">
    <w:name w:val="FM Head"/>
    <w:basedOn w:val="ChapterTitle"/>
    <w:rsid w:val="005F7F62"/>
    <w:rPr>
      <w:rFonts w:ascii="Trebuchet MS" w:hAnsi="Trebuchet MS"/>
      <w:spacing w:val="-20"/>
    </w:rPr>
  </w:style>
  <w:style w:type="paragraph" w:customStyle="1" w:styleId="TOC21">
    <w:name w:val="TOC 21"/>
    <w:basedOn w:val="Normal"/>
    <w:next w:val="Normal"/>
    <w:uiPriority w:val="39"/>
    <w:rsid w:val="00FC648F"/>
    <w:pPr>
      <w:tabs>
        <w:tab w:val="right" w:leader="dot" w:pos="8626"/>
      </w:tabs>
      <w:spacing w:before="240"/>
      <w:ind w:left="245"/>
    </w:pPr>
    <w:rPr>
      <w:rFonts w:ascii="HelveticaNeue MediumCond" w:hAnsi="HelveticaNeue MediumCond"/>
      <w:b/>
      <w:noProof/>
    </w:rPr>
  </w:style>
  <w:style w:type="paragraph" w:customStyle="1" w:styleId="TOC31">
    <w:name w:val="TOC 31"/>
    <w:basedOn w:val="Normal"/>
    <w:next w:val="Normal"/>
    <w:autoRedefine/>
    <w:uiPriority w:val="39"/>
    <w:rsid w:val="00FC648F"/>
    <w:pPr>
      <w:tabs>
        <w:tab w:val="right" w:leader="dot" w:pos="8626"/>
      </w:tabs>
      <w:spacing w:after="95"/>
      <w:ind w:left="475"/>
    </w:pPr>
    <w:rPr>
      <w:rFonts w:ascii="HelveticaNeue MediumCond" w:hAnsi="HelveticaNeue MediumCond"/>
    </w:rPr>
  </w:style>
  <w:style w:type="paragraph" w:customStyle="1" w:styleId="PartOpenerText">
    <w:name w:val="Part Opener Text"/>
    <w:basedOn w:val="Normal"/>
    <w:next w:val="BodyText"/>
    <w:semiHidden/>
    <w:rsid w:val="005F7F62"/>
    <w:pPr>
      <w:spacing w:before="120" w:line="360" w:lineRule="auto"/>
      <w:contextualSpacing/>
    </w:pPr>
    <w:rPr>
      <w:rFonts w:ascii="Trebuchet MS" w:hAnsi="Trebuchet MS"/>
      <w:b/>
      <w:spacing w:val="-6"/>
    </w:rPr>
  </w:style>
  <w:style w:type="table" w:customStyle="1" w:styleId="ApressTable">
    <w:name w:val="Apress Table"/>
    <w:basedOn w:val="TableNormal"/>
    <w:rsid w:val="00C16CBF"/>
    <w:pPr>
      <w:spacing w:before="120" w:after="120"/>
    </w:pPr>
    <w:rPr>
      <w:rFonts w:ascii="Utopia" w:hAnsi="Utopia"/>
      <w:sz w:val="18"/>
    </w:rPr>
    <w:tblPr>
      <w:tblInd w:w="0" w:type="dxa"/>
      <w:tblCellMar>
        <w:top w:w="0" w:type="dxa"/>
        <w:left w:w="0" w:type="dxa"/>
        <w:bottom w:w="0" w:type="dxa"/>
        <w:right w:w="0" w:type="dxa"/>
      </w:tblCellMar>
    </w:tblPr>
  </w:style>
  <w:style w:type="table" w:styleId="TableList3">
    <w:name w:val="Table List 3"/>
    <w:basedOn w:val="TableNormal"/>
    <w:semiHidden/>
    <w:locked/>
    <w:rsid w:val="0043083A"/>
    <w:pPr>
      <w:spacing w:after="120"/>
    </w:pPr>
    <w:tblPr>
      <w:tblInd w:w="0" w:type="dxa"/>
      <w:tblBorders>
        <w:top w:val="single" w:sz="12" w:space="0" w:color="000000"/>
        <w:bottom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paragraph" w:styleId="BodyTextIndent">
    <w:name w:val="Body Text Indent"/>
    <w:basedOn w:val="Normal"/>
    <w:link w:val="BodyTextIndentChar"/>
    <w:semiHidden/>
    <w:locked/>
    <w:rsid w:val="004B5B88"/>
    <w:pPr>
      <w:ind w:left="360"/>
    </w:pPr>
  </w:style>
  <w:style w:type="character" w:customStyle="1" w:styleId="BodyTextIndentChar">
    <w:name w:val="Body Text Indent Char"/>
    <w:link w:val="BodyTextIndent"/>
    <w:rsid w:val="004B5B88"/>
    <w:rPr>
      <w:sz w:val="24"/>
      <w:lang w:eastAsia="en-US"/>
    </w:rPr>
  </w:style>
  <w:style w:type="paragraph" w:styleId="BodyTextFirstIndent2">
    <w:name w:val="Body Text First Indent 2"/>
    <w:basedOn w:val="BodyTextIndent"/>
    <w:link w:val="BodyTextFirstIndent2Char"/>
    <w:semiHidden/>
    <w:locked/>
    <w:rsid w:val="004B5B88"/>
    <w:pPr>
      <w:ind w:firstLine="210"/>
    </w:pPr>
  </w:style>
  <w:style w:type="character" w:customStyle="1" w:styleId="BodyTextFirstIndent2Char">
    <w:name w:val="Body Text First Indent 2 Char"/>
    <w:basedOn w:val="BodyTextIndentChar"/>
    <w:link w:val="BodyTextFirstIndent2"/>
    <w:rsid w:val="004B5B88"/>
    <w:rPr>
      <w:sz w:val="24"/>
      <w:lang w:eastAsia="en-US"/>
    </w:rPr>
  </w:style>
  <w:style w:type="character" w:customStyle="1" w:styleId="NoteTipCautionChar">
    <w:name w:val="Note/Tip/Caution Char"/>
    <w:link w:val="NoteTipCaution"/>
    <w:rsid w:val="00CA1DC3"/>
    <w:rPr>
      <w:rFonts w:ascii="HelveticaNeue Condensed" w:hAnsi="HelveticaNeue Condensed"/>
      <w:lang w:eastAsia="en-US"/>
    </w:rPr>
  </w:style>
  <w:style w:type="character" w:customStyle="1" w:styleId="FooterChar">
    <w:name w:val="Footer Char"/>
    <w:link w:val="Footer"/>
    <w:rsid w:val="009448E5"/>
    <w:rPr>
      <w:rFonts w:ascii="Utopia" w:hAnsi="Utopia"/>
      <w:lang w:eastAsia="en-US"/>
    </w:rPr>
  </w:style>
  <w:style w:type="paragraph" w:styleId="Header">
    <w:name w:val="header"/>
    <w:basedOn w:val="Normal"/>
    <w:link w:val="HeaderChar"/>
    <w:locked/>
    <w:rsid w:val="00384E5F"/>
    <w:pPr>
      <w:tabs>
        <w:tab w:val="center" w:pos="4680"/>
        <w:tab w:val="right" w:pos="9360"/>
      </w:tabs>
    </w:pPr>
  </w:style>
  <w:style w:type="character" w:customStyle="1" w:styleId="HeaderChar">
    <w:name w:val="Header Char"/>
    <w:link w:val="Header"/>
    <w:rsid w:val="00384E5F"/>
    <w:rPr>
      <w:sz w:val="24"/>
      <w:lang w:eastAsia="en-US"/>
    </w:rPr>
  </w:style>
  <w:style w:type="character" w:styleId="CommentReference">
    <w:name w:val="annotation reference"/>
    <w:semiHidden/>
    <w:locked/>
    <w:rsid w:val="00876398"/>
    <w:rPr>
      <w:sz w:val="16"/>
      <w:szCs w:val="16"/>
    </w:rPr>
  </w:style>
  <w:style w:type="paragraph" w:styleId="CommentText">
    <w:name w:val="annotation text"/>
    <w:basedOn w:val="Normal"/>
    <w:link w:val="CommentTextChar"/>
    <w:semiHidden/>
    <w:locked/>
    <w:rsid w:val="00A2381D"/>
    <w:rPr>
      <w:rFonts w:ascii="Calibri" w:hAnsi="Calibri"/>
      <w:sz w:val="32"/>
    </w:rPr>
  </w:style>
  <w:style w:type="character" w:customStyle="1" w:styleId="CommentTextChar">
    <w:name w:val="Comment Text Char"/>
    <w:link w:val="CommentText"/>
    <w:semiHidden/>
    <w:rsid w:val="00A2381D"/>
    <w:rPr>
      <w:rFonts w:ascii="Calibri" w:eastAsiaTheme="minorHAnsi" w:hAnsi="Calibri" w:cstheme="minorBidi"/>
      <w:sz w:val="32"/>
      <w:szCs w:val="22"/>
    </w:rPr>
  </w:style>
  <w:style w:type="paragraph" w:customStyle="1" w:styleId="Figure">
    <w:name w:val="Figure"/>
    <w:next w:val="Normal"/>
    <w:rsid w:val="0023262B"/>
    <w:pPr>
      <w:keepNext/>
      <w:spacing w:before="240"/>
      <w:jc w:val="center"/>
    </w:pPr>
    <w:rPr>
      <w:rFonts w:ascii="Arial" w:hAnsi="Arial" w:cs="Arial"/>
      <w:sz w:val="18"/>
    </w:rPr>
  </w:style>
  <w:style w:type="character" w:customStyle="1" w:styleId="Heading7Char">
    <w:name w:val="Heading 7 Char"/>
    <w:link w:val="Heading7"/>
    <w:uiPriority w:val="9"/>
    <w:rsid w:val="00697123"/>
    <w:rPr>
      <w:rFonts w:ascii="Cambria" w:eastAsia="Times New Roman" w:hAnsi="Cambria" w:cs="Times New Roman"/>
      <w:b/>
      <w:bCs/>
      <w:i/>
      <w:iCs/>
    </w:rPr>
  </w:style>
  <w:style w:type="character" w:customStyle="1" w:styleId="Heading8Char">
    <w:name w:val="Heading 8 Char"/>
    <w:link w:val="Heading8"/>
    <w:uiPriority w:val="9"/>
    <w:rsid w:val="00697123"/>
    <w:rPr>
      <w:rFonts w:ascii="Cambria" w:eastAsia="Times New Roman" w:hAnsi="Cambria" w:cs="Times New Roman"/>
      <w:b/>
      <w:bCs/>
      <w:i/>
      <w:iCs/>
      <w:sz w:val="18"/>
      <w:szCs w:val="18"/>
    </w:rPr>
  </w:style>
  <w:style w:type="character" w:customStyle="1" w:styleId="Heading9Char">
    <w:name w:val="Heading 9 Char"/>
    <w:link w:val="Heading9"/>
    <w:uiPriority w:val="9"/>
    <w:rsid w:val="00697123"/>
    <w:rPr>
      <w:rFonts w:ascii="Cambria" w:eastAsia="Times New Roman" w:hAnsi="Cambria" w:cs="Times New Roman"/>
      <w:i/>
      <w:iCs/>
      <w:sz w:val="18"/>
      <w:szCs w:val="18"/>
    </w:rPr>
  </w:style>
  <w:style w:type="paragraph" w:customStyle="1" w:styleId="Body">
    <w:name w:val=".Body"/>
    <w:link w:val="BodyChar"/>
    <w:rsid w:val="00697123"/>
    <w:pPr>
      <w:tabs>
        <w:tab w:val="left" w:pos="360"/>
      </w:tabs>
      <w:suppressAutoHyphens/>
      <w:spacing w:after="240" w:line="250" w:lineRule="exact"/>
      <w:ind w:firstLine="360"/>
      <w:jc w:val="both"/>
    </w:pPr>
    <w:rPr>
      <w:rFonts w:ascii="Verdana" w:hAnsi="Verdana"/>
      <w:color w:val="000000"/>
      <w:sz w:val="16"/>
      <w:szCs w:val="22"/>
    </w:rPr>
  </w:style>
  <w:style w:type="character" w:customStyle="1" w:styleId="BodyChar">
    <w:name w:val=".Body Char"/>
    <w:link w:val="Body"/>
    <w:rsid w:val="00697123"/>
    <w:rPr>
      <w:rFonts w:ascii="Verdana" w:eastAsia="Times New Roman" w:hAnsi="Verdana"/>
      <w:color w:val="000000"/>
      <w:sz w:val="16"/>
      <w:szCs w:val="22"/>
      <w:lang w:bidi="ar-SA"/>
    </w:rPr>
  </w:style>
  <w:style w:type="paragraph" w:customStyle="1" w:styleId="ListBullet">
    <w:name w:val=".List Bullet"/>
    <w:basedOn w:val="Normal"/>
    <w:rsid w:val="00697123"/>
    <w:pPr>
      <w:widowControl w:val="0"/>
      <w:numPr>
        <w:numId w:val="8"/>
      </w:numPr>
      <w:tabs>
        <w:tab w:val="clear" w:pos="540"/>
        <w:tab w:val="num" w:pos="360"/>
      </w:tabs>
      <w:suppressAutoHyphens/>
      <w:spacing w:before="80" w:after="80" w:line="240" w:lineRule="exact"/>
      <w:ind w:left="720" w:firstLine="274"/>
      <w:jc w:val="both"/>
    </w:pPr>
    <w:rPr>
      <w:rFonts w:ascii="Verdana" w:hAnsi="Verdana"/>
      <w:sz w:val="16"/>
    </w:rPr>
  </w:style>
  <w:style w:type="paragraph" w:customStyle="1" w:styleId="TableBody">
    <w:name w:val=".Table Body"/>
    <w:rsid w:val="00697123"/>
    <w:pPr>
      <w:spacing w:before="120" w:after="240" w:line="240" w:lineRule="exact"/>
      <w:ind w:left="720" w:firstLine="274"/>
    </w:pPr>
    <w:rPr>
      <w:rFonts w:ascii="Arial" w:hAnsi="Arial"/>
      <w:bCs/>
      <w:color w:val="000000"/>
      <w:sz w:val="16"/>
      <w:szCs w:val="22"/>
    </w:rPr>
  </w:style>
  <w:style w:type="paragraph" w:customStyle="1" w:styleId="TableHead0">
    <w:name w:val=".Table Head"/>
    <w:basedOn w:val="TableBody"/>
    <w:next w:val="TableBody"/>
    <w:rsid w:val="00697123"/>
  </w:style>
  <w:style w:type="paragraph" w:customStyle="1" w:styleId="COChapterNumber">
    <w:name w:val="CO Chapter Number"/>
    <w:next w:val="COChapterTitle"/>
    <w:rsid w:val="00697123"/>
    <w:pPr>
      <w:widowControl w:val="0"/>
      <w:numPr>
        <w:numId w:val="9"/>
      </w:numPr>
      <w:spacing w:after="240" w:line="480" w:lineRule="atLeast"/>
      <w:jc w:val="right"/>
    </w:pPr>
    <w:rPr>
      <w:rFonts w:ascii="Arial" w:hAnsi="Arial"/>
      <w:b/>
      <w:i/>
      <w:color w:val="960000"/>
      <w:spacing w:val="20"/>
      <w:sz w:val="96"/>
      <w:szCs w:val="22"/>
    </w:rPr>
  </w:style>
  <w:style w:type="paragraph" w:customStyle="1" w:styleId="COChapterTitle">
    <w:name w:val="CO Chapter Title"/>
    <w:next w:val="Body1"/>
    <w:rsid w:val="00697123"/>
    <w:pPr>
      <w:widowControl w:val="0"/>
      <w:spacing w:after="2000" w:line="599" w:lineRule="atLeast"/>
      <w:ind w:left="720" w:firstLine="274"/>
      <w:jc w:val="right"/>
    </w:pPr>
    <w:rPr>
      <w:rFonts w:ascii="Arial" w:hAnsi="Arial"/>
      <w:i/>
      <w:color w:val="960000"/>
      <w:sz w:val="48"/>
      <w:szCs w:val="22"/>
    </w:rPr>
  </w:style>
  <w:style w:type="paragraph" w:customStyle="1" w:styleId="Body1">
    <w:name w:val=".Body 1"/>
    <w:basedOn w:val="Body"/>
    <w:next w:val="Body"/>
    <w:link w:val="Body1Char"/>
    <w:rsid w:val="00697123"/>
    <w:pPr>
      <w:ind w:firstLine="0"/>
    </w:pPr>
  </w:style>
  <w:style w:type="paragraph" w:customStyle="1" w:styleId="FigureCaption0">
    <w:name w:val=".Figure Caption"/>
    <w:next w:val="Body"/>
    <w:rsid w:val="00697123"/>
    <w:pPr>
      <w:widowControl w:val="0"/>
      <w:spacing w:before="160" w:after="360" w:line="200" w:lineRule="exact"/>
      <w:ind w:left="720" w:firstLine="274"/>
    </w:pPr>
    <w:rPr>
      <w:rFonts w:ascii="Arial" w:hAnsi="Arial"/>
      <w:color w:val="960000"/>
      <w:sz w:val="16"/>
      <w:szCs w:val="22"/>
    </w:rPr>
  </w:style>
  <w:style w:type="paragraph" w:customStyle="1" w:styleId="Head1">
    <w:name w:val=".Head 1"/>
    <w:next w:val="Body1"/>
    <w:rsid w:val="00697123"/>
    <w:pPr>
      <w:keepNext/>
      <w:widowControl w:val="0"/>
      <w:numPr>
        <w:ilvl w:val="1"/>
        <w:numId w:val="9"/>
      </w:numPr>
      <w:tabs>
        <w:tab w:val="left" w:pos="720"/>
      </w:tabs>
      <w:spacing w:before="160" w:after="40" w:line="250" w:lineRule="exact"/>
    </w:pPr>
    <w:rPr>
      <w:rFonts w:ascii="Arial" w:hAnsi="Arial"/>
      <w:b/>
      <w:i/>
      <w:color w:val="960000"/>
      <w:sz w:val="24"/>
      <w:szCs w:val="22"/>
    </w:rPr>
  </w:style>
  <w:style w:type="paragraph" w:customStyle="1" w:styleId="Head2">
    <w:name w:val=".Head 2"/>
    <w:basedOn w:val="Head1"/>
    <w:next w:val="Body1"/>
    <w:rsid w:val="00697123"/>
    <w:pPr>
      <w:numPr>
        <w:ilvl w:val="0"/>
        <w:numId w:val="0"/>
      </w:numPr>
      <w:tabs>
        <w:tab w:val="clear" w:pos="720"/>
      </w:tabs>
    </w:pPr>
    <w:rPr>
      <w:sz w:val="20"/>
    </w:rPr>
  </w:style>
  <w:style w:type="paragraph" w:customStyle="1" w:styleId="ListNumbered">
    <w:name w:val=".List Numbered"/>
    <w:rsid w:val="00697123"/>
    <w:pPr>
      <w:numPr>
        <w:numId w:val="10"/>
      </w:numPr>
      <w:spacing w:before="80" w:after="80" w:line="240" w:lineRule="exact"/>
    </w:pPr>
    <w:rPr>
      <w:rFonts w:ascii="Verdana" w:hAnsi="Verdana"/>
      <w:color w:val="000000"/>
      <w:sz w:val="16"/>
      <w:szCs w:val="22"/>
    </w:rPr>
  </w:style>
  <w:style w:type="paragraph" w:customStyle="1" w:styleId="GlossaryTerm">
    <w:name w:val=".Glossary Term"/>
    <w:basedOn w:val="Body1"/>
    <w:next w:val="GlossaryDefinition"/>
    <w:rsid w:val="00697123"/>
    <w:rPr>
      <w:b/>
    </w:rPr>
  </w:style>
  <w:style w:type="paragraph" w:customStyle="1" w:styleId="GlossaryDefinition">
    <w:name w:val=".Glossary Definition"/>
    <w:basedOn w:val="GlossaryTerm"/>
    <w:next w:val="GlossaryTerm"/>
    <w:rsid w:val="00697123"/>
    <w:pPr>
      <w:spacing w:after="120"/>
    </w:pPr>
    <w:rPr>
      <w:b w:val="0"/>
    </w:rPr>
  </w:style>
  <w:style w:type="paragraph" w:customStyle="1" w:styleId="TableCaption0">
    <w:name w:val=".Table Caption"/>
    <w:next w:val="Normal"/>
    <w:rsid w:val="00697123"/>
    <w:pPr>
      <w:widowControl w:val="0"/>
      <w:spacing w:before="240" w:after="120" w:line="200" w:lineRule="atLeast"/>
      <w:ind w:left="720" w:firstLine="274"/>
      <w:jc w:val="both"/>
    </w:pPr>
    <w:rPr>
      <w:rFonts w:ascii="Arial" w:hAnsi="Arial"/>
      <w:color w:val="960000"/>
      <w:sz w:val="18"/>
      <w:szCs w:val="22"/>
    </w:rPr>
  </w:style>
  <w:style w:type="paragraph" w:customStyle="1" w:styleId="Code0">
    <w:name w:val=".Code"/>
    <w:link w:val="CodeChar0"/>
    <w:rsid w:val="00697123"/>
    <w:pPr>
      <w:widowControl w:val="0"/>
      <w:spacing w:after="240" w:line="250" w:lineRule="exact"/>
      <w:ind w:left="270" w:firstLine="274"/>
    </w:pPr>
    <w:rPr>
      <w:rFonts w:ascii="Courier New" w:hAnsi="Courier New"/>
      <w:noProof/>
      <w:snapToGrid w:val="0"/>
      <w:color w:val="000000"/>
      <w:sz w:val="16"/>
      <w:szCs w:val="22"/>
    </w:rPr>
  </w:style>
  <w:style w:type="character" w:customStyle="1" w:styleId="CodeChar0">
    <w:name w:val=".Code Char"/>
    <w:link w:val="Code0"/>
    <w:rsid w:val="00697123"/>
    <w:rPr>
      <w:rFonts w:ascii="Courier New" w:eastAsia="Times New Roman" w:hAnsi="Courier New"/>
      <w:noProof/>
      <w:snapToGrid w:val="0"/>
      <w:color w:val="000000"/>
      <w:sz w:val="16"/>
      <w:szCs w:val="22"/>
      <w:lang w:bidi="ar-SA"/>
    </w:rPr>
  </w:style>
  <w:style w:type="paragraph" w:customStyle="1" w:styleId="CodeAnnotation">
    <w:name w:val=".Code Annotation"/>
    <w:rsid w:val="00697123"/>
    <w:pPr>
      <w:spacing w:after="240" w:line="190" w:lineRule="exact"/>
      <w:ind w:left="360" w:firstLine="274"/>
    </w:pPr>
    <w:rPr>
      <w:rFonts w:ascii="Arial" w:hAnsi="Arial"/>
      <w:b/>
      <w:sz w:val="15"/>
      <w:szCs w:val="22"/>
    </w:rPr>
  </w:style>
  <w:style w:type="paragraph" w:customStyle="1" w:styleId="Head3">
    <w:name w:val=".Head 3"/>
    <w:basedOn w:val="Head2"/>
    <w:next w:val="Body1"/>
    <w:rsid w:val="00697123"/>
    <w:pPr>
      <w:spacing w:before="100" w:after="20"/>
    </w:pPr>
    <w:rPr>
      <w:i w:val="0"/>
      <w:smallCaps/>
      <w:sz w:val="16"/>
    </w:rPr>
  </w:style>
  <w:style w:type="character" w:customStyle="1" w:styleId="CalloutHead">
    <w:name w:val=".Callout Head"/>
    <w:rsid w:val="00697123"/>
    <w:rPr>
      <w:rFonts w:ascii="Arial" w:hAnsi="Arial"/>
      <w:b/>
      <w:caps/>
      <w:color w:val="960000"/>
      <w:sz w:val="17"/>
    </w:rPr>
  </w:style>
  <w:style w:type="paragraph" w:customStyle="1" w:styleId="Callout">
    <w:name w:val=".Callout"/>
    <w:basedOn w:val="Body"/>
    <w:rsid w:val="00697123"/>
    <w:pPr>
      <w:spacing w:before="240" w:line="240" w:lineRule="exact"/>
      <w:ind w:left="360" w:right="360" w:firstLine="0"/>
    </w:pPr>
    <w:rPr>
      <w:sz w:val="15"/>
    </w:rPr>
  </w:style>
  <w:style w:type="paragraph" w:customStyle="1" w:styleId="CodeListingCaption">
    <w:name w:val=".Code Listing Caption"/>
    <w:next w:val="Code0"/>
    <w:rsid w:val="00697123"/>
    <w:pPr>
      <w:shd w:val="clear" w:color="7E0000" w:fill="960000"/>
      <w:spacing w:before="200" w:after="120" w:line="220" w:lineRule="exact"/>
      <w:ind w:left="720" w:firstLine="274"/>
    </w:pPr>
    <w:rPr>
      <w:rFonts w:ascii="Arial" w:hAnsi="Arial"/>
      <w:b/>
      <w:sz w:val="18"/>
      <w:szCs w:val="22"/>
    </w:rPr>
  </w:style>
  <w:style w:type="paragraph" w:customStyle="1" w:styleId="SidebarHead0">
    <w:name w:val=".Sidebar Head"/>
    <w:basedOn w:val="Callout"/>
    <w:next w:val="Sidebar"/>
    <w:rsid w:val="00697123"/>
  </w:style>
  <w:style w:type="paragraph" w:customStyle="1" w:styleId="Sidebar">
    <w:name w:val=".Sidebar"/>
    <w:basedOn w:val="Callout"/>
    <w:rsid w:val="00697123"/>
  </w:style>
  <w:style w:type="paragraph" w:styleId="BalloonText">
    <w:name w:val="Balloon Text"/>
    <w:basedOn w:val="Normal"/>
    <w:link w:val="BalloonTextChar"/>
    <w:locked/>
    <w:rsid w:val="00697123"/>
    <w:pPr>
      <w:spacing w:after="240" w:line="250" w:lineRule="exact"/>
      <w:ind w:left="720" w:firstLine="274"/>
    </w:pPr>
    <w:rPr>
      <w:rFonts w:ascii="Tahoma" w:hAnsi="Tahoma" w:cs="Tahoma"/>
      <w:sz w:val="16"/>
      <w:szCs w:val="16"/>
    </w:rPr>
  </w:style>
  <w:style w:type="character" w:customStyle="1" w:styleId="BalloonTextChar">
    <w:name w:val="Balloon Text Char"/>
    <w:link w:val="BalloonText"/>
    <w:rsid w:val="00697123"/>
    <w:rPr>
      <w:rFonts w:ascii="Tahoma" w:eastAsia="Times New Roman" w:hAnsi="Tahoma" w:cs="Tahoma"/>
      <w:sz w:val="16"/>
      <w:szCs w:val="16"/>
    </w:rPr>
  </w:style>
  <w:style w:type="character" w:customStyle="1" w:styleId="CodeinTable">
    <w:name w:val=".Code in Table"/>
    <w:rsid w:val="00697123"/>
    <w:rPr>
      <w:rFonts w:ascii="Courier New" w:hAnsi="Courier New"/>
      <w:color w:val="auto"/>
      <w:sz w:val="17"/>
      <w:szCs w:val="20"/>
      <w:u w:val="none"/>
    </w:rPr>
  </w:style>
  <w:style w:type="character" w:customStyle="1" w:styleId="CodeinText">
    <w:name w:val=".Code in Text"/>
    <w:rsid w:val="00697123"/>
    <w:rPr>
      <w:rFonts w:ascii="Courier New" w:hAnsi="Courier New"/>
      <w:color w:val="auto"/>
      <w:sz w:val="18"/>
      <w:szCs w:val="20"/>
      <w:u w:val="none"/>
    </w:rPr>
  </w:style>
  <w:style w:type="paragraph" w:customStyle="1" w:styleId="ListBody">
    <w:name w:val=".List Body"/>
    <w:rsid w:val="00697123"/>
    <w:pPr>
      <w:spacing w:before="80" w:after="80" w:line="240" w:lineRule="exact"/>
      <w:ind w:left="540" w:firstLine="274"/>
    </w:pPr>
    <w:rPr>
      <w:rFonts w:ascii="Verdana" w:hAnsi="Verdana"/>
      <w:color w:val="000000"/>
      <w:sz w:val="16"/>
      <w:szCs w:val="22"/>
    </w:rPr>
  </w:style>
  <w:style w:type="character" w:customStyle="1" w:styleId="Bold">
    <w:name w:val=".Bold"/>
    <w:rsid w:val="00697123"/>
    <w:rPr>
      <w:b/>
    </w:rPr>
  </w:style>
  <w:style w:type="character" w:customStyle="1" w:styleId="Italics">
    <w:name w:val=".Italics"/>
    <w:rsid w:val="00697123"/>
    <w:rPr>
      <w:i/>
    </w:rPr>
  </w:style>
  <w:style w:type="paragraph" w:customStyle="1" w:styleId="TypesetterNote">
    <w:name w:val=".Typesetter Note"/>
    <w:basedOn w:val="Body1"/>
    <w:next w:val="Body"/>
    <w:rsid w:val="00697123"/>
    <w:pPr>
      <w:spacing w:before="240"/>
    </w:pPr>
    <w:rPr>
      <w:rFonts w:ascii="Arial" w:hAnsi="Arial" w:cs="Arial"/>
      <w:b/>
      <w:bCs/>
      <w:color w:val="3366FF"/>
      <w:sz w:val="24"/>
    </w:rPr>
  </w:style>
  <w:style w:type="character" w:customStyle="1" w:styleId="Underline">
    <w:name w:val=".Underline"/>
    <w:rsid w:val="00697123"/>
    <w:rPr>
      <w:u w:val="single"/>
    </w:rPr>
  </w:style>
  <w:style w:type="paragraph" w:customStyle="1" w:styleId="Quote0">
    <w:name w:val=".Quote"/>
    <w:basedOn w:val="Body"/>
    <w:next w:val="Normal"/>
    <w:rsid w:val="00697123"/>
    <w:pPr>
      <w:spacing w:before="240"/>
      <w:ind w:right="720" w:firstLine="0"/>
    </w:pPr>
    <w:rPr>
      <w:szCs w:val="21"/>
    </w:rPr>
  </w:style>
  <w:style w:type="paragraph" w:customStyle="1" w:styleId="QuoteSource0">
    <w:name w:val=".Quote Source"/>
    <w:basedOn w:val="Quote0"/>
    <w:next w:val="Body"/>
    <w:rsid w:val="00697123"/>
  </w:style>
  <w:style w:type="paragraph" w:styleId="TOC1">
    <w:name w:val="toc 1"/>
    <w:basedOn w:val="Normal"/>
    <w:next w:val="Normal"/>
    <w:autoRedefine/>
    <w:locked/>
    <w:rsid w:val="00697123"/>
    <w:pPr>
      <w:spacing w:after="240" w:line="250" w:lineRule="exact"/>
      <w:ind w:left="720" w:firstLine="274"/>
    </w:pPr>
  </w:style>
  <w:style w:type="paragraph" w:styleId="TOC2">
    <w:name w:val="toc 2"/>
    <w:basedOn w:val="Normal"/>
    <w:next w:val="Normal"/>
    <w:autoRedefine/>
    <w:locked/>
    <w:rsid w:val="00697123"/>
    <w:pPr>
      <w:spacing w:after="240" w:line="250" w:lineRule="exact"/>
      <w:ind w:left="200" w:firstLine="274"/>
    </w:pPr>
  </w:style>
  <w:style w:type="paragraph" w:styleId="TOC3">
    <w:name w:val="toc 3"/>
    <w:basedOn w:val="Normal"/>
    <w:next w:val="Normal"/>
    <w:autoRedefine/>
    <w:locked/>
    <w:rsid w:val="00697123"/>
    <w:pPr>
      <w:spacing w:after="240" w:line="250" w:lineRule="exact"/>
      <w:ind w:left="400" w:firstLine="274"/>
    </w:pPr>
  </w:style>
  <w:style w:type="paragraph" w:styleId="TOC4">
    <w:name w:val="toc 4"/>
    <w:basedOn w:val="Normal"/>
    <w:next w:val="Normal"/>
    <w:autoRedefine/>
    <w:locked/>
    <w:rsid w:val="00697123"/>
    <w:pPr>
      <w:spacing w:after="240" w:line="250" w:lineRule="exact"/>
      <w:ind w:left="600" w:firstLine="274"/>
    </w:pPr>
  </w:style>
  <w:style w:type="paragraph" w:styleId="TOC5">
    <w:name w:val="toc 5"/>
    <w:basedOn w:val="Normal"/>
    <w:next w:val="Normal"/>
    <w:autoRedefine/>
    <w:locked/>
    <w:rsid w:val="00697123"/>
    <w:pPr>
      <w:spacing w:after="240" w:line="250" w:lineRule="exact"/>
      <w:ind w:left="800" w:firstLine="274"/>
    </w:pPr>
  </w:style>
  <w:style w:type="paragraph" w:styleId="TOC6">
    <w:name w:val="toc 6"/>
    <w:basedOn w:val="Normal"/>
    <w:next w:val="Normal"/>
    <w:autoRedefine/>
    <w:locked/>
    <w:rsid w:val="00697123"/>
    <w:pPr>
      <w:spacing w:after="240" w:line="250" w:lineRule="exact"/>
      <w:ind w:left="1000" w:firstLine="274"/>
    </w:pPr>
  </w:style>
  <w:style w:type="paragraph" w:styleId="TOC7">
    <w:name w:val="toc 7"/>
    <w:basedOn w:val="Normal"/>
    <w:next w:val="Normal"/>
    <w:autoRedefine/>
    <w:locked/>
    <w:rsid w:val="00697123"/>
    <w:pPr>
      <w:spacing w:after="240" w:line="250" w:lineRule="exact"/>
      <w:ind w:left="1200" w:firstLine="274"/>
    </w:pPr>
  </w:style>
  <w:style w:type="paragraph" w:styleId="TOC8">
    <w:name w:val="toc 8"/>
    <w:basedOn w:val="Normal"/>
    <w:next w:val="Normal"/>
    <w:autoRedefine/>
    <w:locked/>
    <w:rsid w:val="00697123"/>
    <w:pPr>
      <w:spacing w:after="240" w:line="250" w:lineRule="exact"/>
      <w:ind w:left="1400" w:firstLine="274"/>
    </w:pPr>
  </w:style>
  <w:style w:type="paragraph" w:styleId="TOC9">
    <w:name w:val="toc 9"/>
    <w:basedOn w:val="Normal"/>
    <w:next w:val="Normal"/>
    <w:autoRedefine/>
    <w:locked/>
    <w:rsid w:val="00697123"/>
    <w:pPr>
      <w:spacing w:after="240" w:line="250" w:lineRule="exact"/>
      <w:ind w:left="1600" w:firstLine="274"/>
    </w:pPr>
  </w:style>
  <w:style w:type="character" w:customStyle="1" w:styleId="BoldItalics">
    <w:name w:val=".Bold Italics"/>
    <w:rsid w:val="00697123"/>
    <w:rPr>
      <w:b/>
      <w:i/>
    </w:rPr>
  </w:style>
  <w:style w:type="paragraph" w:customStyle="1" w:styleId="CodeAnnotationBody">
    <w:name w:val=".Code Annotation Body"/>
    <w:basedOn w:val="Body1"/>
    <w:rsid w:val="00697123"/>
    <w:pPr>
      <w:spacing w:after="120"/>
    </w:pPr>
  </w:style>
  <w:style w:type="paragraph" w:customStyle="1" w:styleId="Figure0">
    <w:name w:val=".Figure"/>
    <w:basedOn w:val="Normal"/>
    <w:next w:val="FigureCaption0"/>
    <w:rsid w:val="00697123"/>
    <w:pPr>
      <w:spacing w:before="240" w:line="250" w:lineRule="exact"/>
      <w:ind w:left="720" w:firstLine="274"/>
    </w:pPr>
  </w:style>
  <w:style w:type="paragraph" w:styleId="FootnoteText">
    <w:name w:val="footnote text"/>
    <w:basedOn w:val="Normal"/>
    <w:link w:val="FootnoteTextChar"/>
    <w:locked/>
    <w:rsid w:val="00697123"/>
    <w:pPr>
      <w:spacing w:after="240" w:line="250" w:lineRule="exact"/>
      <w:ind w:left="720" w:firstLine="274"/>
    </w:pPr>
    <w:rPr>
      <w:rFonts w:ascii="Verdana" w:hAnsi="Verdana"/>
      <w:sz w:val="13"/>
    </w:rPr>
  </w:style>
  <w:style w:type="character" w:customStyle="1" w:styleId="FootnoteTextChar">
    <w:name w:val="Footnote Text Char"/>
    <w:link w:val="FootnoteText"/>
    <w:rsid w:val="00697123"/>
    <w:rPr>
      <w:rFonts w:ascii="Verdana" w:eastAsia="Times New Roman" w:hAnsi="Verdana" w:cs="Times New Roman"/>
      <w:sz w:val="13"/>
      <w:szCs w:val="22"/>
    </w:rPr>
  </w:style>
  <w:style w:type="paragraph" w:customStyle="1" w:styleId="TableFooter">
    <w:name w:val=".Table Footer"/>
    <w:basedOn w:val="Normal"/>
    <w:rsid w:val="00697123"/>
    <w:pPr>
      <w:widowControl w:val="0"/>
      <w:spacing w:line="200" w:lineRule="atLeast"/>
      <w:ind w:left="720" w:firstLine="274"/>
      <w:contextualSpacing/>
    </w:pPr>
    <w:rPr>
      <w:rFonts w:ascii="Verdana" w:hAnsi="Verdana"/>
      <w:sz w:val="14"/>
    </w:rPr>
  </w:style>
  <w:style w:type="character" w:styleId="FootnoteReference">
    <w:name w:val="footnote reference"/>
    <w:locked/>
    <w:rsid w:val="00697123"/>
    <w:rPr>
      <w:vertAlign w:val="superscript"/>
    </w:rPr>
  </w:style>
  <w:style w:type="character" w:customStyle="1" w:styleId="CodeAqua">
    <w:name w:val=".Code Aqua"/>
    <w:rsid w:val="00697123"/>
    <w:rPr>
      <w:rFonts w:ascii="Courier New" w:hAnsi="Courier New"/>
      <w:color w:val="9DEDFF"/>
      <w:sz w:val="16"/>
    </w:rPr>
  </w:style>
  <w:style w:type="character" w:customStyle="1" w:styleId="CodeBoldItalic">
    <w:name w:val=".Code Bold Italic"/>
    <w:rsid w:val="00697123"/>
    <w:rPr>
      <w:rFonts w:ascii="Courier New" w:hAnsi="Courier New"/>
      <w:b/>
      <w:i/>
      <w:sz w:val="16"/>
    </w:rPr>
  </w:style>
  <w:style w:type="character" w:customStyle="1" w:styleId="CodeBlueDark">
    <w:name w:val=".Code Blue (Dark)"/>
    <w:rsid w:val="00697123"/>
    <w:rPr>
      <w:rFonts w:ascii="Courier New" w:hAnsi="Courier New" w:cs="Courier New"/>
      <w:color w:val="0000FF"/>
      <w:sz w:val="16"/>
    </w:rPr>
  </w:style>
  <w:style w:type="character" w:customStyle="1" w:styleId="CodeBlueLight">
    <w:name w:val=".Code Blue (Light)"/>
    <w:rsid w:val="00697123"/>
    <w:rPr>
      <w:rFonts w:ascii="Courier New" w:hAnsi="Courier New" w:cs="Courier New"/>
      <w:color w:val="0066FF"/>
      <w:sz w:val="16"/>
    </w:rPr>
  </w:style>
  <w:style w:type="character" w:customStyle="1" w:styleId="CodeBrown">
    <w:name w:val=".Code Brown"/>
    <w:rsid w:val="00697123"/>
    <w:rPr>
      <w:rFonts w:ascii="Courier New" w:hAnsi="Courier New"/>
      <w:color w:val="E16F15"/>
      <w:sz w:val="16"/>
    </w:rPr>
  </w:style>
  <w:style w:type="character" w:customStyle="1" w:styleId="CodeGreen">
    <w:name w:val=".Code Green"/>
    <w:rsid w:val="00697123"/>
    <w:rPr>
      <w:rFonts w:ascii="Courier New" w:hAnsi="Courier New"/>
      <w:color w:val="008000"/>
      <w:sz w:val="16"/>
    </w:rPr>
  </w:style>
  <w:style w:type="character" w:customStyle="1" w:styleId="CodeRedBright">
    <w:name w:val=".Code Red (Bright)"/>
    <w:rsid w:val="00697123"/>
    <w:rPr>
      <w:rFonts w:ascii="Courier New" w:hAnsi="Courier New" w:cs="Courier New"/>
      <w:color w:val="FF003A"/>
      <w:sz w:val="16"/>
    </w:rPr>
  </w:style>
  <w:style w:type="character" w:customStyle="1" w:styleId="CodeRedDark">
    <w:name w:val=".Code Red (Dark)"/>
    <w:rsid w:val="00697123"/>
    <w:rPr>
      <w:rFonts w:ascii="Courier New" w:hAnsi="Courier New" w:cs="Courier New"/>
      <w:color w:val="A31515"/>
      <w:sz w:val="16"/>
    </w:rPr>
  </w:style>
  <w:style w:type="paragraph" w:styleId="CommentSubject">
    <w:name w:val="annotation subject"/>
    <w:basedOn w:val="CommentText"/>
    <w:next w:val="CommentText"/>
    <w:link w:val="CommentSubjectChar"/>
    <w:locked/>
    <w:rsid w:val="00697123"/>
    <w:pPr>
      <w:spacing w:after="240" w:line="250" w:lineRule="exact"/>
      <w:ind w:left="720" w:firstLine="274"/>
    </w:pPr>
    <w:rPr>
      <w:b/>
      <w:bCs/>
      <w:sz w:val="22"/>
    </w:rPr>
  </w:style>
  <w:style w:type="character" w:customStyle="1" w:styleId="CommentSubjectChar">
    <w:name w:val="Comment Subject Char"/>
    <w:link w:val="CommentSubject"/>
    <w:rsid w:val="00697123"/>
    <w:rPr>
      <w:rFonts w:ascii="Calibri" w:eastAsia="Times New Roman" w:hAnsi="Calibri" w:cs="Times New Roman"/>
      <w:b/>
      <w:bCs/>
      <w:sz w:val="22"/>
      <w:szCs w:val="22"/>
      <w:lang w:eastAsia="en-US"/>
    </w:rPr>
  </w:style>
  <w:style w:type="character" w:customStyle="1" w:styleId="CodeStrikethrough">
    <w:name w:val=".Code Strikethrough"/>
    <w:rsid w:val="00697123"/>
    <w:rPr>
      <w:rFonts w:ascii="Times New Roman" w:hAnsi="Times New Roman"/>
      <w:strike/>
      <w:dstrike w:val="0"/>
      <w:sz w:val="16"/>
    </w:rPr>
  </w:style>
  <w:style w:type="paragraph" w:styleId="Caption">
    <w:name w:val="caption"/>
    <w:basedOn w:val="Normal"/>
    <w:next w:val="Normal"/>
    <w:uiPriority w:val="35"/>
    <w:unhideWhenUsed/>
    <w:qFormat/>
    <w:rsid w:val="00697123"/>
    <w:pPr>
      <w:spacing w:after="240" w:line="250" w:lineRule="exact"/>
      <w:ind w:left="720" w:firstLine="274"/>
    </w:pPr>
    <w:rPr>
      <w:b/>
      <w:bCs/>
      <w:sz w:val="18"/>
      <w:szCs w:val="18"/>
    </w:rPr>
  </w:style>
  <w:style w:type="character" w:customStyle="1" w:styleId="CodeUnderline">
    <w:name w:val=".Code Underline"/>
    <w:rsid w:val="00697123"/>
    <w:rPr>
      <w:rFonts w:ascii="Courier New" w:hAnsi="Courier New"/>
      <w:sz w:val="16"/>
      <w:u w:val="single"/>
    </w:rPr>
  </w:style>
  <w:style w:type="character" w:customStyle="1" w:styleId="WW8Num2z0">
    <w:name w:val="WW8Num2z0"/>
    <w:locked/>
    <w:rsid w:val="00697123"/>
    <w:rPr>
      <w:rFonts w:ascii="Wingdings" w:hAnsi="Wingdings"/>
    </w:rPr>
  </w:style>
  <w:style w:type="character" w:customStyle="1" w:styleId="CodeItalic">
    <w:name w:val=".Code Italic"/>
    <w:rsid w:val="00697123"/>
    <w:rPr>
      <w:rFonts w:ascii="Courier New" w:hAnsi="Courier New"/>
      <w:i/>
      <w:sz w:val="16"/>
    </w:rPr>
  </w:style>
  <w:style w:type="character" w:customStyle="1" w:styleId="WW-Absatz-Standardschriftart">
    <w:name w:val="WW-Absatz-Standardschriftart"/>
    <w:locked/>
    <w:rsid w:val="00697123"/>
  </w:style>
  <w:style w:type="character" w:customStyle="1" w:styleId="WW-WW8Num2z0">
    <w:name w:val="WW-WW8Num2z0"/>
    <w:locked/>
    <w:rsid w:val="00697123"/>
    <w:rPr>
      <w:rFonts w:ascii="Wingdings" w:hAnsi="Wingdings"/>
    </w:rPr>
  </w:style>
  <w:style w:type="character" w:customStyle="1" w:styleId="WW-Absatz-Standardschriftart1">
    <w:name w:val="WW-Absatz-Standardschriftart1"/>
    <w:locked/>
    <w:rsid w:val="00697123"/>
  </w:style>
  <w:style w:type="character" w:customStyle="1" w:styleId="WW-WW8Num2z01">
    <w:name w:val="WW-WW8Num2z01"/>
    <w:locked/>
    <w:rsid w:val="00697123"/>
    <w:rPr>
      <w:rFonts w:ascii="AGaramond" w:hAnsi="AGaramond"/>
    </w:rPr>
  </w:style>
  <w:style w:type="character" w:customStyle="1" w:styleId="WW8Num2z1">
    <w:name w:val="WW8Num2z1"/>
    <w:locked/>
    <w:rsid w:val="00697123"/>
    <w:rPr>
      <w:rFonts w:ascii="Helvetica" w:hAnsi="Helvetica"/>
      <w:b/>
      <w:i w:val="0"/>
      <w:sz w:val="16"/>
    </w:rPr>
  </w:style>
  <w:style w:type="character" w:customStyle="1" w:styleId="WW8Num6z0">
    <w:name w:val="WW8Num6z0"/>
    <w:locked/>
    <w:rsid w:val="00697123"/>
    <w:rPr>
      <w:rFonts w:ascii="Symbol" w:hAnsi="Symbol"/>
    </w:rPr>
  </w:style>
  <w:style w:type="character" w:customStyle="1" w:styleId="WW8Num6z1">
    <w:name w:val="WW8Num6z1"/>
    <w:locked/>
    <w:rsid w:val="00697123"/>
    <w:rPr>
      <w:rFonts w:ascii="Courier New" w:hAnsi="Courier New" w:cs="Courier New"/>
    </w:rPr>
  </w:style>
  <w:style w:type="character" w:customStyle="1" w:styleId="WW8Num6z2">
    <w:name w:val="WW8Num6z2"/>
    <w:locked/>
    <w:rsid w:val="00697123"/>
    <w:rPr>
      <w:rFonts w:ascii="Wingdings" w:hAnsi="Wingdings"/>
    </w:rPr>
  </w:style>
  <w:style w:type="character" w:customStyle="1" w:styleId="WW8Num7z0">
    <w:name w:val="WW8Num7z0"/>
    <w:locked/>
    <w:rsid w:val="00697123"/>
    <w:rPr>
      <w:rFonts w:ascii="AGaramond" w:hAnsi="AGaramond"/>
    </w:rPr>
  </w:style>
  <w:style w:type="character" w:customStyle="1" w:styleId="WW8Num8z0">
    <w:name w:val="WW8Num8z0"/>
    <w:locked/>
    <w:rsid w:val="00697123"/>
    <w:rPr>
      <w:rFonts w:ascii="Symbol" w:hAnsi="Symbol"/>
    </w:rPr>
  </w:style>
  <w:style w:type="character" w:customStyle="1" w:styleId="WW8Num8z1">
    <w:name w:val="WW8Num8z1"/>
    <w:locked/>
    <w:rsid w:val="00697123"/>
    <w:rPr>
      <w:rFonts w:ascii="Courier New" w:hAnsi="Courier New"/>
    </w:rPr>
  </w:style>
  <w:style w:type="character" w:customStyle="1" w:styleId="WW8Num8z2">
    <w:name w:val="WW8Num8z2"/>
    <w:locked/>
    <w:rsid w:val="00697123"/>
    <w:rPr>
      <w:rFonts w:ascii="Wingdings" w:hAnsi="Wingdings"/>
    </w:rPr>
  </w:style>
  <w:style w:type="character" w:customStyle="1" w:styleId="WW8Num9z0">
    <w:name w:val="WW8Num9z0"/>
    <w:locked/>
    <w:rsid w:val="00697123"/>
    <w:rPr>
      <w:rFonts w:ascii="Symbol" w:hAnsi="Symbol"/>
    </w:rPr>
  </w:style>
  <w:style w:type="character" w:customStyle="1" w:styleId="WW8Num9z1">
    <w:name w:val="WW8Num9z1"/>
    <w:locked/>
    <w:rsid w:val="00697123"/>
    <w:rPr>
      <w:rFonts w:ascii="Courier New" w:hAnsi="Courier New" w:cs="Courier New"/>
    </w:rPr>
  </w:style>
  <w:style w:type="character" w:customStyle="1" w:styleId="WW8Num9z2">
    <w:name w:val="WW8Num9z2"/>
    <w:locked/>
    <w:rsid w:val="00697123"/>
    <w:rPr>
      <w:rFonts w:ascii="Wingdings" w:hAnsi="Wingdings"/>
    </w:rPr>
  </w:style>
  <w:style w:type="character" w:customStyle="1" w:styleId="WW8Num10z0">
    <w:name w:val="WW8Num10z0"/>
    <w:locked/>
    <w:rsid w:val="00697123"/>
    <w:rPr>
      <w:rFonts w:ascii="Symbol" w:hAnsi="Symbol"/>
    </w:rPr>
  </w:style>
  <w:style w:type="character" w:customStyle="1" w:styleId="WW8Num10z1">
    <w:name w:val="WW8Num10z1"/>
    <w:locked/>
    <w:rsid w:val="00697123"/>
    <w:rPr>
      <w:rFonts w:ascii="Courier New" w:hAnsi="Courier New" w:cs="Courier New"/>
    </w:rPr>
  </w:style>
  <w:style w:type="character" w:customStyle="1" w:styleId="WW8Num10z2">
    <w:name w:val="WW8Num10z2"/>
    <w:locked/>
    <w:rsid w:val="00697123"/>
    <w:rPr>
      <w:rFonts w:ascii="Wingdings" w:hAnsi="Wingdings"/>
    </w:rPr>
  </w:style>
  <w:style w:type="character" w:customStyle="1" w:styleId="WW8Num11z0">
    <w:name w:val="WW8Num11z0"/>
    <w:locked/>
    <w:rsid w:val="00697123"/>
    <w:rPr>
      <w:rFonts w:ascii="AGaramond" w:hAnsi="AGaramond"/>
      <w:b w:val="0"/>
      <w:i/>
      <w:color w:val="000000"/>
      <w:sz w:val="40"/>
      <w:u w:val="none"/>
    </w:rPr>
  </w:style>
  <w:style w:type="character" w:customStyle="1" w:styleId="WW8Num12z0">
    <w:name w:val="WW8Num12z0"/>
    <w:locked/>
    <w:rsid w:val="00697123"/>
    <w:rPr>
      <w:rFonts w:ascii="Symbol" w:hAnsi="Symbol"/>
    </w:rPr>
  </w:style>
  <w:style w:type="character" w:customStyle="1" w:styleId="WW8Num12z1">
    <w:name w:val="WW8Num12z1"/>
    <w:locked/>
    <w:rsid w:val="00697123"/>
    <w:rPr>
      <w:rFonts w:ascii="Courier New" w:hAnsi="Courier New" w:cs="Courier New"/>
    </w:rPr>
  </w:style>
  <w:style w:type="character" w:customStyle="1" w:styleId="WW8Num12z2">
    <w:name w:val="WW8Num12z2"/>
    <w:locked/>
    <w:rsid w:val="00697123"/>
    <w:rPr>
      <w:rFonts w:ascii="Wingdings" w:hAnsi="Wingdings"/>
    </w:rPr>
  </w:style>
  <w:style w:type="character" w:customStyle="1" w:styleId="WW8Num13z0">
    <w:name w:val="WW8Num13z0"/>
    <w:locked/>
    <w:rsid w:val="00697123"/>
    <w:rPr>
      <w:rFonts w:ascii="Wingdings" w:hAnsi="Wingdings"/>
    </w:rPr>
  </w:style>
  <w:style w:type="character" w:customStyle="1" w:styleId="WW8Num15z0">
    <w:name w:val="WW8Num15z0"/>
    <w:locked/>
    <w:rsid w:val="00697123"/>
    <w:rPr>
      <w:rFonts w:ascii="Symbol" w:hAnsi="Symbol"/>
    </w:rPr>
  </w:style>
  <w:style w:type="character" w:customStyle="1" w:styleId="WW8Num17z0">
    <w:name w:val="WW8Num17z0"/>
    <w:locked/>
    <w:rsid w:val="00697123"/>
    <w:rPr>
      <w:rFonts w:ascii="Symbol" w:hAnsi="Symbol"/>
    </w:rPr>
  </w:style>
  <w:style w:type="character" w:customStyle="1" w:styleId="WW8Num17z1">
    <w:name w:val="WW8Num17z1"/>
    <w:locked/>
    <w:rsid w:val="00697123"/>
    <w:rPr>
      <w:rFonts w:ascii="Courier New" w:hAnsi="Courier New"/>
    </w:rPr>
  </w:style>
  <w:style w:type="character" w:customStyle="1" w:styleId="WW8Num17z2">
    <w:name w:val="WW8Num17z2"/>
    <w:locked/>
    <w:rsid w:val="00697123"/>
    <w:rPr>
      <w:rFonts w:ascii="Wingdings" w:hAnsi="Wingdings"/>
    </w:rPr>
  </w:style>
  <w:style w:type="character" w:customStyle="1" w:styleId="WW8Num18z0">
    <w:name w:val="WW8Num18z0"/>
    <w:locked/>
    <w:rsid w:val="00697123"/>
    <w:rPr>
      <w:rFonts w:ascii="AGaramond" w:hAnsi="AGaramond"/>
      <w:b w:val="0"/>
      <w:i w:val="0"/>
      <w:color w:val="000000"/>
      <w:sz w:val="21"/>
      <w:u w:val="none"/>
    </w:rPr>
  </w:style>
  <w:style w:type="character" w:customStyle="1" w:styleId="WW8Num19z0">
    <w:name w:val="WW8Num19z0"/>
    <w:locked/>
    <w:rsid w:val="00697123"/>
    <w:rPr>
      <w:b/>
    </w:rPr>
  </w:style>
  <w:style w:type="character" w:customStyle="1" w:styleId="WW8Num20z0">
    <w:name w:val="WW8Num20z0"/>
    <w:locked/>
    <w:rsid w:val="00697123"/>
    <w:rPr>
      <w:rFonts w:ascii="AGaramond" w:hAnsi="AGaramond"/>
    </w:rPr>
  </w:style>
  <w:style w:type="character" w:customStyle="1" w:styleId="WW8Num22z0">
    <w:name w:val="WW8Num22z0"/>
    <w:locked/>
    <w:rsid w:val="00697123"/>
    <w:rPr>
      <w:rFonts w:ascii="Symbol" w:hAnsi="Symbol"/>
    </w:rPr>
  </w:style>
  <w:style w:type="character" w:customStyle="1" w:styleId="WW8Num22z1">
    <w:name w:val="WW8Num22z1"/>
    <w:locked/>
    <w:rsid w:val="00697123"/>
    <w:rPr>
      <w:rFonts w:ascii="Courier New" w:hAnsi="Courier New" w:cs="Courier New"/>
    </w:rPr>
  </w:style>
  <w:style w:type="character" w:customStyle="1" w:styleId="WW8Num22z2">
    <w:name w:val="WW8Num22z2"/>
    <w:locked/>
    <w:rsid w:val="00697123"/>
    <w:rPr>
      <w:rFonts w:ascii="Wingdings" w:hAnsi="Wingdings"/>
    </w:rPr>
  </w:style>
  <w:style w:type="character" w:customStyle="1" w:styleId="WW8Num23z0">
    <w:name w:val="WW8Num23z0"/>
    <w:locked/>
    <w:rsid w:val="00697123"/>
    <w:rPr>
      <w:rFonts w:ascii="Wingdings" w:hAnsi="Wingdings"/>
    </w:rPr>
  </w:style>
  <w:style w:type="character" w:customStyle="1" w:styleId="WW8Num26z0">
    <w:name w:val="WW8Num26z0"/>
    <w:locked/>
    <w:rsid w:val="00697123"/>
    <w:rPr>
      <w:rFonts w:ascii="Symbol" w:hAnsi="Symbol"/>
    </w:rPr>
  </w:style>
  <w:style w:type="character" w:customStyle="1" w:styleId="WW8Num26z1">
    <w:name w:val="WW8Num26z1"/>
    <w:locked/>
    <w:rsid w:val="00697123"/>
    <w:rPr>
      <w:rFonts w:ascii="Courier New" w:hAnsi="Courier New" w:cs="Courier New"/>
    </w:rPr>
  </w:style>
  <w:style w:type="character" w:customStyle="1" w:styleId="WW8Num26z2">
    <w:name w:val="WW8Num26z2"/>
    <w:locked/>
    <w:rsid w:val="00697123"/>
    <w:rPr>
      <w:rFonts w:ascii="Wingdings" w:hAnsi="Wingdings"/>
    </w:rPr>
  </w:style>
  <w:style w:type="character" w:customStyle="1" w:styleId="WW8Num27z0">
    <w:name w:val="WW8Num27z0"/>
    <w:locked/>
    <w:rsid w:val="00697123"/>
    <w:rPr>
      <w:rFonts w:ascii="AGaramond" w:hAnsi="AGaramond"/>
    </w:rPr>
  </w:style>
  <w:style w:type="character" w:customStyle="1" w:styleId="WW8Num28z0">
    <w:name w:val="WW8Num28z0"/>
    <w:locked/>
    <w:rsid w:val="00697123"/>
    <w:rPr>
      <w:rFonts w:ascii="AGaramond" w:hAnsi="AGaramond"/>
    </w:rPr>
  </w:style>
  <w:style w:type="character" w:customStyle="1" w:styleId="WW8Num30z0">
    <w:name w:val="WW8Num30z0"/>
    <w:locked/>
    <w:rsid w:val="00697123"/>
    <w:rPr>
      <w:rFonts w:ascii="Symbol" w:hAnsi="Symbol"/>
    </w:rPr>
  </w:style>
  <w:style w:type="character" w:customStyle="1" w:styleId="WW8Num30z1">
    <w:name w:val="WW8Num30z1"/>
    <w:locked/>
    <w:rsid w:val="00697123"/>
    <w:rPr>
      <w:rFonts w:ascii="Courier New" w:hAnsi="Courier New"/>
    </w:rPr>
  </w:style>
  <w:style w:type="character" w:customStyle="1" w:styleId="WW8Num30z2">
    <w:name w:val="WW8Num30z2"/>
    <w:locked/>
    <w:rsid w:val="00697123"/>
    <w:rPr>
      <w:rFonts w:ascii="Wingdings" w:hAnsi="Wingdings"/>
    </w:rPr>
  </w:style>
  <w:style w:type="character" w:customStyle="1" w:styleId="WW-DefaultParagraphFont">
    <w:name w:val="WW-Default Paragraph Font"/>
    <w:locked/>
    <w:rsid w:val="00697123"/>
  </w:style>
  <w:style w:type="character" w:styleId="Strong">
    <w:name w:val="Strong"/>
    <w:basedOn w:val="DefaultParagraphFont"/>
    <w:qFormat/>
    <w:locked/>
    <w:rsid w:val="00B168E5"/>
    <w:rPr>
      <w:b/>
      <w:bCs/>
    </w:rPr>
  </w:style>
  <w:style w:type="character" w:styleId="FollowedHyperlink">
    <w:name w:val="FollowedHyperlink"/>
    <w:locked/>
    <w:rsid w:val="00697123"/>
    <w:rPr>
      <w:color w:val="800080"/>
      <w:u w:val="single"/>
    </w:rPr>
  </w:style>
  <w:style w:type="character" w:customStyle="1" w:styleId="FootnoteCharacters">
    <w:name w:val="Footnote Characters"/>
    <w:semiHidden/>
    <w:rsid w:val="00697123"/>
    <w:rPr>
      <w:vertAlign w:val="superscript"/>
    </w:rPr>
  </w:style>
  <w:style w:type="character" w:customStyle="1" w:styleId="WW-FootnoteCharacters">
    <w:name w:val="WW-Footnote Characters"/>
    <w:locked/>
    <w:rsid w:val="00697123"/>
    <w:rPr>
      <w:vertAlign w:val="superscript"/>
    </w:rPr>
  </w:style>
  <w:style w:type="character" w:customStyle="1" w:styleId="WW-FootnoteCharacters1">
    <w:name w:val="WW-Footnote Characters1"/>
    <w:locked/>
    <w:rsid w:val="00697123"/>
    <w:rPr>
      <w:vertAlign w:val="superscript"/>
    </w:rPr>
  </w:style>
  <w:style w:type="character" w:customStyle="1" w:styleId="WW-CommentReference">
    <w:name w:val="WW-Comment Reference"/>
    <w:locked/>
    <w:rsid w:val="00697123"/>
    <w:rPr>
      <w:sz w:val="16"/>
      <w:szCs w:val="16"/>
    </w:rPr>
  </w:style>
  <w:style w:type="character" w:customStyle="1" w:styleId="EndnoteCharacters">
    <w:name w:val="Endnote Characters"/>
    <w:semiHidden/>
    <w:rsid w:val="00697123"/>
    <w:rPr>
      <w:vertAlign w:val="superscript"/>
    </w:rPr>
  </w:style>
  <w:style w:type="character" w:customStyle="1" w:styleId="WW-EndnoteCharacters">
    <w:name w:val="WW-Endnote Characters"/>
    <w:locked/>
    <w:rsid w:val="00697123"/>
    <w:rPr>
      <w:vertAlign w:val="superscript"/>
    </w:rPr>
  </w:style>
  <w:style w:type="character" w:customStyle="1" w:styleId="WW-EndnoteCharacters1">
    <w:name w:val="WW-Endnote Characters1"/>
    <w:locked/>
    <w:rsid w:val="00697123"/>
  </w:style>
  <w:style w:type="character" w:customStyle="1" w:styleId="NumberingSymbols">
    <w:name w:val="Numbering Symbols"/>
    <w:semiHidden/>
    <w:rsid w:val="00697123"/>
  </w:style>
  <w:style w:type="paragraph" w:styleId="List">
    <w:name w:val="List"/>
    <w:basedOn w:val="Normal"/>
    <w:locked/>
    <w:rsid w:val="00697123"/>
    <w:pPr>
      <w:spacing w:line="250" w:lineRule="exact"/>
      <w:ind w:left="720" w:firstLine="274"/>
    </w:pPr>
    <w:rPr>
      <w:rFonts w:cs="Tahoma"/>
    </w:rPr>
  </w:style>
  <w:style w:type="paragraph" w:customStyle="1" w:styleId="Index">
    <w:name w:val="Index"/>
    <w:basedOn w:val="Normal"/>
    <w:semiHidden/>
    <w:rsid w:val="00697123"/>
    <w:pPr>
      <w:suppressLineNumbers/>
      <w:spacing w:after="240" w:line="250" w:lineRule="exact"/>
      <w:ind w:left="720" w:firstLine="274"/>
    </w:pPr>
    <w:rPr>
      <w:rFonts w:cs="Tahoma"/>
    </w:rPr>
  </w:style>
  <w:style w:type="paragraph" w:customStyle="1" w:styleId="Heading">
    <w:name w:val="Heading"/>
    <w:basedOn w:val="Normal"/>
    <w:next w:val="Normal"/>
    <w:semiHidden/>
    <w:rsid w:val="00697123"/>
    <w:pPr>
      <w:keepNext/>
      <w:spacing w:before="240" w:line="250" w:lineRule="exact"/>
      <w:ind w:left="720" w:firstLine="274"/>
    </w:pPr>
    <w:rPr>
      <w:rFonts w:ascii="Arial" w:eastAsia="MS Mincho" w:hAnsi="Arial" w:cs="Tahoma"/>
      <w:sz w:val="28"/>
      <w:szCs w:val="28"/>
    </w:rPr>
  </w:style>
  <w:style w:type="paragraph" w:customStyle="1" w:styleId="WW-Caption">
    <w:name w:val="WW-Caption"/>
    <w:basedOn w:val="Normal"/>
    <w:locked/>
    <w:rsid w:val="00697123"/>
    <w:pPr>
      <w:suppressLineNumbers/>
      <w:spacing w:before="120" w:line="250" w:lineRule="exact"/>
      <w:ind w:left="720" w:firstLine="274"/>
    </w:pPr>
    <w:rPr>
      <w:rFonts w:cs="Tahoma"/>
      <w:i/>
      <w:iCs/>
    </w:rPr>
  </w:style>
  <w:style w:type="paragraph" w:customStyle="1" w:styleId="WW-Index">
    <w:name w:val="WW-Index"/>
    <w:basedOn w:val="Normal"/>
    <w:locked/>
    <w:rsid w:val="00697123"/>
    <w:pPr>
      <w:suppressLineNumbers/>
      <w:spacing w:after="240" w:line="250" w:lineRule="exact"/>
      <w:ind w:left="720" w:firstLine="274"/>
    </w:pPr>
    <w:rPr>
      <w:rFonts w:cs="Tahoma"/>
    </w:rPr>
  </w:style>
  <w:style w:type="paragraph" w:customStyle="1" w:styleId="WW-Heading">
    <w:name w:val="WW-Heading"/>
    <w:basedOn w:val="Normal"/>
    <w:next w:val="Normal"/>
    <w:locked/>
    <w:rsid w:val="00697123"/>
    <w:pPr>
      <w:keepNext/>
      <w:spacing w:before="240" w:line="250" w:lineRule="exact"/>
      <w:ind w:left="720" w:firstLine="274"/>
    </w:pPr>
    <w:rPr>
      <w:rFonts w:ascii="Arial" w:eastAsia="MS Mincho" w:hAnsi="Arial" w:cs="Tahoma"/>
      <w:sz w:val="28"/>
      <w:szCs w:val="28"/>
    </w:rPr>
  </w:style>
  <w:style w:type="paragraph" w:customStyle="1" w:styleId="WW-Caption1">
    <w:name w:val="WW-Caption1"/>
    <w:basedOn w:val="Normal"/>
    <w:locked/>
    <w:rsid w:val="00697123"/>
    <w:pPr>
      <w:suppressLineNumbers/>
      <w:spacing w:before="120" w:line="250" w:lineRule="exact"/>
      <w:ind w:left="720" w:firstLine="274"/>
    </w:pPr>
    <w:rPr>
      <w:rFonts w:cs="Tahoma"/>
      <w:i/>
      <w:iCs/>
    </w:rPr>
  </w:style>
  <w:style w:type="paragraph" w:customStyle="1" w:styleId="WW-Index1">
    <w:name w:val="WW-Index1"/>
    <w:basedOn w:val="Normal"/>
    <w:locked/>
    <w:rsid w:val="00697123"/>
    <w:pPr>
      <w:suppressLineNumbers/>
      <w:spacing w:after="240" w:line="250" w:lineRule="exact"/>
      <w:ind w:left="720" w:firstLine="274"/>
    </w:pPr>
    <w:rPr>
      <w:rFonts w:cs="Tahoma"/>
    </w:rPr>
  </w:style>
  <w:style w:type="paragraph" w:customStyle="1" w:styleId="WW-Heading1">
    <w:name w:val="WW-Heading1"/>
    <w:basedOn w:val="Normal"/>
    <w:next w:val="Normal"/>
    <w:locked/>
    <w:rsid w:val="00697123"/>
    <w:pPr>
      <w:keepNext/>
      <w:spacing w:before="240" w:line="250" w:lineRule="exact"/>
      <w:ind w:left="720" w:firstLine="274"/>
    </w:pPr>
    <w:rPr>
      <w:rFonts w:ascii="Arial" w:eastAsia="MS Mincho" w:hAnsi="Arial" w:cs="Tahoma"/>
      <w:sz w:val="28"/>
      <w:szCs w:val="28"/>
    </w:rPr>
  </w:style>
  <w:style w:type="paragraph" w:customStyle="1" w:styleId="WW-DocumentMap">
    <w:name w:val="WW-Document Map"/>
    <w:basedOn w:val="Normal"/>
    <w:locked/>
    <w:rsid w:val="00697123"/>
    <w:pPr>
      <w:shd w:val="clear" w:color="auto" w:fill="000080"/>
      <w:spacing w:after="240" w:line="250" w:lineRule="exact"/>
      <w:ind w:left="720" w:firstLine="274"/>
    </w:pPr>
    <w:rPr>
      <w:rFonts w:ascii="Helvetica" w:eastAsia="MS Gothic" w:hAnsi="Helvetica"/>
    </w:rPr>
  </w:style>
  <w:style w:type="paragraph" w:customStyle="1" w:styleId="WW-Caption11">
    <w:name w:val="WW-Caption11"/>
    <w:basedOn w:val="Normal"/>
    <w:next w:val="Normal"/>
    <w:locked/>
    <w:rsid w:val="00697123"/>
    <w:pPr>
      <w:spacing w:before="120" w:line="250" w:lineRule="exact"/>
      <w:ind w:left="720" w:firstLine="274"/>
    </w:pPr>
    <w:rPr>
      <w:b/>
      <w:bCs/>
    </w:rPr>
  </w:style>
  <w:style w:type="paragraph" w:customStyle="1" w:styleId="Tablecelltext">
    <w:name w:val="Table cell text"/>
    <w:basedOn w:val="Normal"/>
    <w:locked/>
    <w:rsid w:val="00697123"/>
    <w:pPr>
      <w:spacing w:after="240" w:line="250" w:lineRule="exact"/>
      <w:ind w:left="720" w:firstLine="274"/>
    </w:pPr>
    <w:rPr>
      <w:rFonts w:ascii="Arial" w:hAnsi="Arial"/>
    </w:rPr>
  </w:style>
  <w:style w:type="paragraph" w:customStyle="1" w:styleId="WW-CommentText">
    <w:name w:val="WW-Comment Text"/>
    <w:basedOn w:val="Normal"/>
    <w:locked/>
    <w:rsid w:val="00697123"/>
    <w:pPr>
      <w:spacing w:after="240" w:line="250" w:lineRule="exact"/>
      <w:ind w:left="720" w:firstLine="274"/>
    </w:pPr>
  </w:style>
  <w:style w:type="paragraph" w:customStyle="1" w:styleId="WW-CommentSubject">
    <w:name w:val="WW-Comment Subject"/>
    <w:basedOn w:val="WW-CommentText"/>
    <w:next w:val="WW-CommentText"/>
    <w:locked/>
    <w:rsid w:val="00697123"/>
    <w:rPr>
      <w:b/>
      <w:bCs/>
    </w:rPr>
  </w:style>
  <w:style w:type="paragraph" w:customStyle="1" w:styleId="WW-BalloonText">
    <w:name w:val="WW-Balloon Text"/>
    <w:basedOn w:val="Normal"/>
    <w:locked/>
    <w:rsid w:val="00697123"/>
    <w:pPr>
      <w:spacing w:after="240" w:line="250" w:lineRule="exact"/>
      <w:ind w:left="720" w:firstLine="274"/>
    </w:pPr>
    <w:rPr>
      <w:rFonts w:ascii="Tahoma" w:hAnsi="Tahoma" w:cs="Tahoma"/>
      <w:sz w:val="16"/>
      <w:szCs w:val="16"/>
    </w:rPr>
  </w:style>
  <w:style w:type="paragraph" w:customStyle="1" w:styleId="Framecontents">
    <w:name w:val="Frame contents"/>
    <w:basedOn w:val="Normal"/>
    <w:semiHidden/>
    <w:rsid w:val="00697123"/>
    <w:pPr>
      <w:spacing w:line="250" w:lineRule="exact"/>
      <w:ind w:left="720" w:firstLine="274"/>
    </w:pPr>
  </w:style>
  <w:style w:type="paragraph" w:customStyle="1" w:styleId="WW-Framecontents">
    <w:name w:val="WW-Frame contents"/>
    <w:basedOn w:val="Normal"/>
    <w:locked/>
    <w:rsid w:val="00697123"/>
    <w:pPr>
      <w:spacing w:line="250" w:lineRule="exact"/>
      <w:ind w:left="720" w:firstLine="274"/>
    </w:pPr>
  </w:style>
  <w:style w:type="paragraph" w:customStyle="1" w:styleId="WW-Framecontents1">
    <w:name w:val="WW-Frame contents1"/>
    <w:basedOn w:val="Normal"/>
    <w:locked/>
    <w:rsid w:val="00697123"/>
    <w:pPr>
      <w:spacing w:line="250" w:lineRule="exact"/>
      <w:ind w:left="720" w:firstLine="274"/>
    </w:pPr>
  </w:style>
  <w:style w:type="character" w:customStyle="1" w:styleId="Body1Char">
    <w:name w:val=".Body 1 Char"/>
    <w:link w:val="Body1"/>
    <w:rsid w:val="00697123"/>
    <w:rPr>
      <w:rFonts w:ascii="Verdana" w:eastAsia="Times New Roman" w:hAnsi="Verdana" w:cs="Times New Roman"/>
      <w:color w:val="000000"/>
      <w:sz w:val="16"/>
      <w:szCs w:val="22"/>
    </w:rPr>
  </w:style>
  <w:style w:type="character" w:customStyle="1" w:styleId="CodeBold0">
    <w:name w:val=".Code Bold"/>
    <w:rsid w:val="00697123"/>
    <w:rPr>
      <w:rFonts w:ascii="Courier New" w:hAnsi="Courier New"/>
      <w:b/>
    </w:rPr>
  </w:style>
  <w:style w:type="character" w:customStyle="1" w:styleId="Subscript">
    <w:name w:val=".Subscript"/>
    <w:rsid w:val="00697123"/>
    <w:rPr>
      <w:vertAlign w:val="subscript"/>
    </w:rPr>
  </w:style>
  <w:style w:type="character" w:customStyle="1" w:styleId="Superscript">
    <w:name w:val=".Superscript"/>
    <w:rsid w:val="00697123"/>
    <w:rPr>
      <w:vertAlign w:val="superscript"/>
    </w:rPr>
  </w:style>
  <w:style w:type="paragraph" w:customStyle="1" w:styleId="SidebarEnd">
    <w:name w:val=".Sidebar End"/>
    <w:basedOn w:val="Sidebar"/>
    <w:next w:val="Body"/>
    <w:rsid w:val="00697123"/>
    <w:pPr>
      <w:pBdr>
        <w:bottom w:val="single" w:sz="18" w:space="1" w:color="auto"/>
      </w:pBdr>
      <w:shd w:val="clear" w:color="auto" w:fill="E6E6E6"/>
      <w:spacing w:before="120" w:after="120"/>
    </w:pPr>
  </w:style>
  <w:style w:type="paragraph" w:customStyle="1" w:styleId="TechniqueHead2">
    <w:name w:val=".TechniqueHead 2"/>
    <w:next w:val="Body1"/>
    <w:rsid w:val="00697123"/>
    <w:pPr>
      <w:spacing w:after="240" w:line="250" w:lineRule="exact"/>
      <w:ind w:left="720" w:firstLine="274"/>
    </w:pPr>
    <w:rPr>
      <w:rFonts w:ascii="Arial" w:hAnsi="Arial"/>
      <w:b/>
      <w:smallCaps/>
      <w:color w:val="FFFFFF"/>
      <w:sz w:val="22"/>
      <w:szCs w:val="22"/>
      <w:shd w:val="clear" w:color="auto" w:fill="808080"/>
    </w:rPr>
  </w:style>
  <w:style w:type="paragraph" w:styleId="Title">
    <w:name w:val="Title"/>
    <w:basedOn w:val="Normal"/>
    <w:next w:val="Normal"/>
    <w:link w:val="TitleChar"/>
    <w:uiPriority w:val="10"/>
    <w:qFormat/>
    <w:locked/>
    <w:rsid w:val="00697123"/>
    <w:pPr>
      <w:spacing w:after="240"/>
      <w:ind w:left="720"/>
    </w:pPr>
    <w:rPr>
      <w:rFonts w:ascii="Cambria" w:hAnsi="Cambria"/>
      <w:b/>
      <w:bCs/>
      <w:i/>
      <w:iCs/>
      <w:spacing w:val="10"/>
      <w:sz w:val="60"/>
      <w:szCs w:val="60"/>
    </w:rPr>
  </w:style>
  <w:style w:type="character" w:customStyle="1" w:styleId="TitleChar">
    <w:name w:val="Title Char"/>
    <w:link w:val="Title"/>
    <w:uiPriority w:val="10"/>
    <w:rsid w:val="00697123"/>
    <w:rPr>
      <w:rFonts w:ascii="Cambria" w:eastAsia="Times New Roman" w:hAnsi="Cambria" w:cs="Times New Roman"/>
      <w:b/>
      <w:bCs/>
      <w:i/>
      <w:iCs/>
      <w:spacing w:val="10"/>
      <w:sz w:val="60"/>
      <w:szCs w:val="60"/>
    </w:rPr>
  </w:style>
  <w:style w:type="paragraph" w:styleId="Subtitle">
    <w:name w:val="Subtitle"/>
    <w:basedOn w:val="Normal"/>
    <w:next w:val="Normal"/>
    <w:link w:val="SubtitleChar"/>
    <w:qFormat/>
    <w:locked/>
    <w:rsid w:val="00B168E5"/>
    <w:pPr>
      <w:spacing w:after="60"/>
      <w:jc w:val="center"/>
      <w:outlineLvl w:val="1"/>
    </w:pPr>
    <w:rPr>
      <w:rFonts w:ascii="Cambria" w:hAnsi="Cambria"/>
    </w:rPr>
  </w:style>
  <w:style w:type="character" w:customStyle="1" w:styleId="SubtitleChar">
    <w:name w:val="Subtitle Char"/>
    <w:basedOn w:val="DefaultParagraphFont"/>
    <w:link w:val="Subtitle"/>
    <w:rsid w:val="00B168E5"/>
    <w:rPr>
      <w:rFonts w:ascii="Cambria" w:eastAsiaTheme="minorHAnsi" w:hAnsi="Cambria" w:cstheme="minorBidi"/>
      <w:sz w:val="22"/>
      <w:szCs w:val="24"/>
    </w:rPr>
  </w:style>
  <w:style w:type="character" w:styleId="Emphasis">
    <w:name w:val="Emphasis"/>
    <w:basedOn w:val="DefaultParagraphFont"/>
    <w:qFormat/>
    <w:locked/>
    <w:rsid w:val="00B168E5"/>
    <w:rPr>
      <w:i/>
      <w:iCs/>
    </w:rPr>
  </w:style>
  <w:style w:type="paragraph" w:styleId="NoSpacing">
    <w:name w:val="No Spacing"/>
    <w:basedOn w:val="Normal"/>
    <w:uiPriority w:val="1"/>
    <w:qFormat/>
    <w:rsid w:val="00697123"/>
    <w:pPr>
      <w:ind w:left="720"/>
    </w:pPr>
  </w:style>
  <w:style w:type="paragraph" w:styleId="ListParagraph">
    <w:name w:val="List Paragraph"/>
    <w:basedOn w:val="Normal"/>
    <w:uiPriority w:val="34"/>
    <w:qFormat/>
    <w:rsid w:val="00697123"/>
    <w:pPr>
      <w:spacing w:after="240" w:line="250" w:lineRule="exact"/>
      <w:ind w:left="720" w:firstLine="274"/>
      <w:contextualSpacing/>
    </w:pPr>
  </w:style>
  <w:style w:type="paragraph" w:styleId="IntenseQuote">
    <w:name w:val="Intense Quote"/>
    <w:basedOn w:val="Normal"/>
    <w:next w:val="Normal"/>
    <w:link w:val="IntenseQuoteChar"/>
    <w:uiPriority w:val="30"/>
    <w:qFormat/>
    <w:rsid w:val="00697123"/>
    <w:pPr>
      <w:spacing w:before="320" w:after="480"/>
      <w:ind w:left="720" w:right="720"/>
      <w:jc w:val="center"/>
    </w:pPr>
    <w:rPr>
      <w:rFonts w:ascii="Cambria" w:hAnsi="Cambria"/>
      <w:i/>
      <w:iCs/>
      <w:sz w:val="20"/>
    </w:rPr>
  </w:style>
  <w:style w:type="character" w:customStyle="1" w:styleId="IntenseQuoteChar">
    <w:name w:val="Intense Quote Char"/>
    <w:link w:val="IntenseQuote"/>
    <w:uiPriority w:val="30"/>
    <w:rsid w:val="00697123"/>
    <w:rPr>
      <w:rFonts w:ascii="Cambria" w:eastAsia="Times New Roman" w:hAnsi="Cambria" w:cs="Times New Roman"/>
      <w:i/>
      <w:iCs/>
    </w:rPr>
  </w:style>
  <w:style w:type="character" w:styleId="SubtleEmphasis">
    <w:name w:val="Subtle Emphasis"/>
    <w:uiPriority w:val="19"/>
    <w:qFormat/>
    <w:rsid w:val="00697123"/>
    <w:rPr>
      <w:i/>
      <w:iCs/>
      <w:color w:val="5A5A5A"/>
    </w:rPr>
  </w:style>
  <w:style w:type="character" w:styleId="IntenseEmphasis">
    <w:name w:val="Intense Emphasis"/>
    <w:basedOn w:val="DefaultParagraphFont"/>
    <w:uiPriority w:val="21"/>
    <w:qFormat/>
    <w:rsid w:val="00B168E5"/>
    <w:rPr>
      <w:b/>
      <w:bCs/>
      <w:i/>
      <w:iCs/>
      <w:color w:val="auto"/>
    </w:rPr>
  </w:style>
  <w:style w:type="character" w:styleId="SubtleReference">
    <w:name w:val="Subtle Reference"/>
    <w:uiPriority w:val="31"/>
    <w:qFormat/>
    <w:rsid w:val="00697123"/>
    <w:rPr>
      <w:smallCaps/>
    </w:rPr>
  </w:style>
  <w:style w:type="character" w:styleId="IntenseReference">
    <w:name w:val="Intense Reference"/>
    <w:uiPriority w:val="32"/>
    <w:qFormat/>
    <w:rsid w:val="00697123"/>
    <w:rPr>
      <w:b/>
      <w:bCs/>
      <w:smallCaps/>
      <w:color w:val="auto"/>
    </w:rPr>
  </w:style>
  <w:style w:type="character" w:styleId="BookTitle">
    <w:name w:val="Book Title"/>
    <w:uiPriority w:val="33"/>
    <w:qFormat/>
    <w:rsid w:val="00697123"/>
    <w:rPr>
      <w:rFonts w:ascii="Cambria" w:eastAsia="Times New Roman" w:hAnsi="Cambria" w:cs="Times New Roman"/>
      <w:b/>
      <w:bCs/>
      <w:smallCaps/>
      <w:color w:val="auto"/>
      <w:u w:val="single"/>
    </w:rPr>
  </w:style>
  <w:style w:type="paragraph" w:styleId="TOCHeading">
    <w:name w:val="TOC Heading"/>
    <w:basedOn w:val="Heading1"/>
    <w:next w:val="Normal"/>
    <w:uiPriority w:val="39"/>
    <w:semiHidden/>
    <w:unhideWhenUsed/>
    <w:qFormat/>
    <w:rsid w:val="00697123"/>
    <w:pPr>
      <w:keepNext w:val="0"/>
      <w:spacing w:before="600" w:after="0" w:line="360" w:lineRule="auto"/>
      <w:ind w:left="720"/>
      <w:contextualSpacing w:val="0"/>
      <w:outlineLvl w:val="9"/>
    </w:pPr>
    <w:rPr>
      <w:rFonts w:ascii="Cambria" w:hAnsi="Cambria"/>
      <w:b w:val="0"/>
      <w:bCs/>
      <w:i/>
      <w:iCs/>
      <w:sz w:val="32"/>
      <w:szCs w:val="32"/>
      <w:lang w:bidi="en-US"/>
    </w:rPr>
  </w:style>
  <w:style w:type="paragraph" w:styleId="NormalWeb">
    <w:name w:val="Normal (Web)"/>
    <w:basedOn w:val="Normal"/>
    <w:uiPriority w:val="99"/>
    <w:unhideWhenUsed/>
    <w:locked/>
    <w:rsid w:val="00697123"/>
    <w:pPr>
      <w:spacing w:before="100" w:beforeAutospacing="1" w:after="100" w:afterAutospacing="1"/>
      <w:ind w:left="720"/>
    </w:pPr>
  </w:style>
  <w:style w:type="paragraph" w:styleId="Revision">
    <w:name w:val="Revision"/>
    <w:hidden/>
    <w:uiPriority w:val="99"/>
    <w:semiHidden/>
    <w:rsid w:val="00697123"/>
    <w:rPr>
      <w:rFonts w:ascii="Calibri" w:hAnsi="Calibri"/>
      <w:sz w:val="22"/>
      <w:szCs w:val="22"/>
    </w:rPr>
  </w:style>
  <w:style w:type="paragraph" w:styleId="HTMLPreformatted">
    <w:name w:val="HTML Preformatted"/>
    <w:basedOn w:val="Normal"/>
    <w:link w:val="HTMLPreformattedChar"/>
    <w:locked/>
    <w:rsid w:val="00697123"/>
    <w:pPr>
      <w:ind w:left="720" w:firstLine="274"/>
    </w:pPr>
    <w:rPr>
      <w:rFonts w:ascii="Consolas" w:hAnsi="Consolas" w:cs="Consolas"/>
      <w:sz w:val="20"/>
    </w:rPr>
  </w:style>
  <w:style w:type="character" w:customStyle="1" w:styleId="HTMLPreformattedChar">
    <w:name w:val="HTML Preformatted Char"/>
    <w:link w:val="HTMLPreformatted"/>
    <w:rsid w:val="00697123"/>
    <w:rPr>
      <w:rFonts w:ascii="Consolas" w:eastAsia="Times New Roman" w:hAnsi="Consolas" w:cs="Consolas"/>
    </w:rPr>
  </w:style>
  <w:style w:type="paragraph" w:customStyle="1" w:styleId="codeinline0">
    <w:name w:val="code inline"/>
    <w:basedOn w:val="Normal"/>
    <w:rsid w:val="00697123"/>
    <w:pPr>
      <w:tabs>
        <w:tab w:val="left" w:pos="1080"/>
      </w:tabs>
      <w:spacing w:after="240" w:line="250" w:lineRule="exact"/>
      <w:ind w:firstLine="360"/>
    </w:pPr>
    <w:rPr>
      <w:rFonts w:ascii="Verdana" w:hAnsi="Verdana" w:cs="Arial"/>
      <w:color w:val="000000"/>
      <w:sz w:val="16"/>
      <w:szCs w:val="16"/>
    </w:rPr>
  </w:style>
  <w:style w:type="paragraph" w:customStyle="1" w:styleId="Numberedlist">
    <w:name w:val=".Numbered list"/>
    <w:basedOn w:val="Normal"/>
    <w:rsid w:val="00697123"/>
    <w:pPr>
      <w:tabs>
        <w:tab w:val="left" w:pos="1080"/>
      </w:tabs>
      <w:spacing w:after="240" w:line="250" w:lineRule="exact"/>
      <w:ind w:firstLine="360"/>
    </w:pPr>
    <w:rPr>
      <w:rFonts w:ascii="Verdana" w:hAnsi="Verdana" w:cs="Arial"/>
      <w:b/>
      <w:color w:val="000000"/>
      <w:sz w:val="16"/>
      <w:szCs w:val="16"/>
    </w:rPr>
  </w:style>
  <w:style w:type="paragraph" w:customStyle="1" w:styleId="Listnumbered0">
    <w:name w:val=". List numbered"/>
    <w:basedOn w:val="Normal"/>
    <w:rsid w:val="00697123"/>
    <w:pPr>
      <w:tabs>
        <w:tab w:val="left" w:pos="360"/>
      </w:tabs>
      <w:spacing w:after="240" w:line="250" w:lineRule="exact"/>
      <w:ind w:left="360"/>
    </w:pPr>
    <w:rPr>
      <w:rFonts w:ascii="Verdana" w:hAnsi="Verdana" w:cs="Courier New"/>
      <w:color w:val="000000"/>
      <w:sz w:val="16"/>
      <w:szCs w:val="16"/>
    </w:rPr>
  </w:style>
  <w:style w:type="paragraph" w:customStyle="1" w:styleId="SideBarCode">
    <w:name w:val="Side Bar Code"/>
    <w:basedOn w:val="Normal"/>
    <w:link w:val="SideBarCodeChar"/>
    <w:qFormat/>
    <w:rsid w:val="00B168E5"/>
    <w:pPr>
      <w:spacing w:before="360" w:after="240"/>
      <w:ind w:left="288" w:right="288"/>
      <w:contextualSpacing/>
    </w:pPr>
    <w:rPr>
      <w:rFonts w:ascii="HelveticaNeue Condensed" w:hAnsi="HelveticaNeue Condensed"/>
      <w:sz w:val="20"/>
    </w:rPr>
  </w:style>
  <w:style w:type="character" w:customStyle="1" w:styleId="SideBarCodeChar">
    <w:name w:val="Side Bar Code Char"/>
    <w:link w:val="SideBarCode"/>
    <w:rsid w:val="00B168E5"/>
    <w:rPr>
      <w:rFonts w:ascii="HelveticaNeue Condensed" w:eastAsiaTheme="minorHAnsi" w:hAnsi="HelveticaNeue Condensed" w:cstheme="minorBidi"/>
      <w:szCs w:val="22"/>
    </w:rPr>
  </w:style>
  <w:style w:type="character" w:customStyle="1" w:styleId="GrayDingbat">
    <w:name w:val="Gray Dingbat"/>
    <w:basedOn w:val="DefaultParagraphFont"/>
    <w:uiPriority w:val="1"/>
    <w:qFormat/>
    <w:rsid w:val="00B168E5"/>
    <w:rPr>
      <w:rFonts w:ascii="ZapfDingbats" w:hAnsi="ZapfDingbats"/>
      <w:color w:val="BFBFBF" w:themeColor="background1" w:themeShade="BF"/>
      <w:szCs w:val="24"/>
    </w:rPr>
  </w:style>
  <w:style w:type="table" w:customStyle="1" w:styleId="TableGrid1">
    <w:name w:val="Table Grid1"/>
    <w:basedOn w:val="TableNormal"/>
    <w:next w:val="TableGrid"/>
    <w:uiPriority w:val="59"/>
    <w:rsid w:val="00910D03"/>
    <w:rPr>
      <w:rFonts w:ascii="Calibri" w:eastAsia="Calibri" w:hAnsi="Calibri"/>
      <w:sz w:val="22"/>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ableEntry">
    <w:name w:val="Table Entry"/>
    <w:basedOn w:val="Normal"/>
    <w:rsid w:val="004E5509"/>
    <w:pPr>
      <w:framePr w:hSpace="180" w:wrap="around" w:vAnchor="text" w:hAnchor="text" w:y="1"/>
      <w:suppressOverlap/>
    </w:pPr>
    <w:rPr>
      <w:rFonts w:ascii="Calibri" w:eastAsia="Calibri" w:hAnsi="Calibri"/>
    </w:rPr>
  </w:style>
  <w:style w:type="paragraph" w:customStyle="1" w:styleId="C">
    <w:name w:val="C"/>
    <w:basedOn w:val="BodyText"/>
    <w:rsid w:val="00044F7F"/>
  </w:style>
  <w:style w:type="paragraph" w:customStyle="1" w:styleId="ListIndent">
    <w:name w:val="ListIndent"/>
    <w:basedOn w:val="Normal"/>
    <w:qFormat/>
    <w:rsid w:val="00DE5BE2"/>
    <w:pPr>
      <w:spacing w:after="0"/>
      <w:ind w:left="180"/>
    </w:pPr>
    <w:rPr>
      <w:rFonts w:ascii="Arial" w:eastAsiaTheme="minorEastAsia" w:hAnsi="Arial" w:cs="Arial"/>
      <w:color w:val="00B0F0"/>
      <w:sz w:val="20"/>
      <w:szCs w:val="20"/>
    </w:rPr>
  </w:style>
  <w:style w:type="character" w:customStyle="1" w:styleId="DingbatSymbol">
    <w:name w:val="Dingbat Symbol"/>
    <w:basedOn w:val="DefaultParagraphFont"/>
    <w:uiPriority w:val="1"/>
    <w:locked/>
    <w:rsid w:val="001F1557"/>
    <w:rPr>
      <w:rFonts w:ascii="ZapfDingbats" w:eastAsiaTheme="minorHAnsi" w:hAnsi="ZapfDingbats" w:cstheme="minorBidi"/>
      <w:color w:val="BFBFBF" w:themeColor="background1" w:themeShade="BF"/>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locked="1" w:semiHidden="0" w:uiPriority="9" w:unhideWhenUsed="0" w:qFormat="1"/>
    <w:lsdException w:name="heading 7" w:uiPriority="9" w:qFormat="1"/>
    <w:lsdException w:name="heading 8" w:uiPriority="9" w:qFormat="1"/>
    <w:lsdException w:name="heading 9" w:uiPriority="9" w:qFormat="1"/>
    <w:lsdException w:name="index 2" w:semiHidden="0" w:unhideWhenUsed="0"/>
    <w:lsdException w:name="index 3" w:semiHidden="0" w:unhideWhenUsed="0"/>
    <w:lsdException w:name="index 4" w:locked="1" w:semiHidden="0" w:unhideWhenUsed="0"/>
    <w:lsdException w:name="index 5" w:locked="1" w:semiHidden="0" w:unhideWhenUsed="0"/>
    <w:lsdException w:name="index 6" w:locked="1" w:semiHidden="0" w:unhideWhenUsed="0"/>
    <w:lsdException w:name="index 7" w:locked="1"/>
    <w:lsdException w:name="index 8" w:locked="1"/>
    <w:lsdException w:name="index 9" w:locked="1"/>
    <w:lsdException w:name="toc 1" w:locked="1"/>
    <w:lsdException w:name="toc 2" w:locked="1"/>
    <w:lsdException w:name="toc 3" w:locked="1"/>
    <w:lsdException w:name="toc 4" w:locked="1"/>
    <w:lsdException w:name="toc 5" w:locked="1"/>
    <w:lsdException w:name="toc 6" w:locked="1"/>
    <w:lsdException w:name="toc 7" w:locked="1"/>
    <w:lsdException w:name="toc 8" w:locked="1"/>
    <w:lsdException w:name="toc 9" w:locked="1"/>
    <w:lsdException w:name="Normal Indent" w:locked="1"/>
    <w:lsdException w:name="footnote text" w:locked="1"/>
    <w:lsdException w:name="annotation text" w:locked="1"/>
    <w:lsdException w:name="header" w:locked="1"/>
    <w:lsdException w:name="index heading" w:locked="1"/>
    <w:lsdException w:name="caption" w:uiPriority="35" w:qFormat="1"/>
    <w:lsdException w:name="table of figures" w:locked="1"/>
    <w:lsdException w:name="envelope address" w:locked="1"/>
    <w:lsdException w:name="envelope return" w:locked="1"/>
    <w:lsdException w:name="footnote reference" w:locked="1"/>
    <w:lsdException w:name="annotation reference" w:locked="1"/>
    <w:lsdException w:name="line number" w:locked="1"/>
    <w:lsdException w:name="endnote reference" w:locked="1"/>
    <w:lsdException w:name="endnote text" w:locked="1"/>
    <w:lsdException w:name="table of authorities" w:locked="1"/>
    <w:lsdException w:name="macro" w:locked="1"/>
    <w:lsdException w:name="toa heading" w:locked="1"/>
    <w:lsdException w:name="List" w:locked="1"/>
    <w:lsdException w:name="List Bullet" w:locked="1"/>
    <w:lsdException w:name="List Number" w:locked="1"/>
    <w:lsdException w:name="List 2" w:locked="1"/>
    <w:lsdException w:name="List 3" w:locked="1"/>
    <w:lsdException w:name="List 4" w:locked="1"/>
    <w:lsdException w:name="List 5" w:locked="1"/>
    <w:lsdException w:name="List Bullet 2" w:locked="1"/>
    <w:lsdException w:name="List Bullet 3" w:locked="1"/>
    <w:lsdException w:name="List Bullet 4" w:locked="1"/>
    <w:lsdException w:name="List Bullet 5" w:locked="1"/>
    <w:lsdException w:name="List Number 2" w:locked="1" w:semiHidden="0" w:unhideWhenUsed="0"/>
    <w:lsdException w:name="List Number 3" w:locked="1"/>
    <w:lsdException w:name="List Number 4" w:locked="1"/>
    <w:lsdException w:name="List Number 5" w:locked="1" w:semiHidden="0" w:unhideWhenUsed="0"/>
    <w:lsdException w:name="Title" w:locked="1" w:semiHidden="0" w:uiPriority="10" w:unhideWhenUsed="0" w:qFormat="1"/>
    <w:lsdException w:name="Closing" w:locked="1"/>
    <w:lsdException w:name="Signature" w:locked="1"/>
    <w:lsdException w:name="Default Paragraph Font" w:uiPriority="1"/>
    <w:lsdException w:name="Body Text" w:uiPriority="99"/>
    <w:lsdException w:name="Body Text Indent" w:locked="1"/>
    <w:lsdException w:name="List Continue" w:locked="1"/>
    <w:lsdException w:name="List Continue 2" w:locked="1"/>
    <w:lsdException w:name="List Continue 3" w:locked="1"/>
    <w:lsdException w:name="List Continue 4" w:locked="1"/>
    <w:lsdException w:name="List Continue 5" w:locked="1"/>
    <w:lsdException w:name="Message Header" w:locked="1"/>
    <w:lsdException w:name="Subtitle" w:locked="1" w:semiHidden="0" w:unhideWhenUsed="0" w:qFormat="1"/>
    <w:lsdException w:name="Salutation" w:locked="1"/>
    <w:lsdException w:name="Date" w:locked="1"/>
    <w:lsdException w:name="Body Text First Indent" w:locked="1"/>
    <w:lsdException w:name="Body Text First Indent 2" w:locked="1"/>
    <w:lsdException w:name="Note Heading" w:locked="1"/>
    <w:lsdException w:name="Body Text 2" w:locked="1"/>
    <w:lsdException w:name="Body Text 3" w:locked="1"/>
    <w:lsdException w:name="Body Text Indent 2" w:locked="1"/>
    <w:lsdException w:name="Body Text Indent 3" w:locked="1" w:semiHidden="0" w:unhideWhenUsed="0"/>
    <w:lsdException w:name="Block Text" w:locked="1" w:semiHidden="0" w:unhideWhenUsed="0"/>
    <w:lsdException w:name="Hyperlink" w:locked="1" w:semiHidden="0" w:unhideWhenUsed="0"/>
    <w:lsdException w:name="FollowedHyperlink" w:locked="1" w:semiHidden="0" w:unhideWhenUsed="0"/>
    <w:lsdException w:name="Strong" w:locked="1" w:semiHidden="0" w:unhideWhenUsed="0" w:qFormat="1"/>
    <w:lsdException w:name="Emphasis" w:locked="1" w:semiHidden="0" w:unhideWhenUsed="0" w:qFormat="1"/>
    <w:lsdException w:name="Plain Text" w:locked="1"/>
    <w:lsdException w:name="E-mail Signature" w:locked="1"/>
    <w:lsdException w:name="Normal (Web)" w:locked="1" w:uiPriority="99"/>
    <w:lsdException w:name="HTML Acronym" w:locked="1"/>
    <w:lsdException w:name="HTML Address" w:locked="1"/>
    <w:lsdException w:name="HTML Cite" w:locked="1"/>
    <w:lsdException w:name="HTML Code" w:locked="1"/>
    <w:lsdException w:name="HTML Definition" w:locked="1"/>
    <w:lsdException w:name="HTML Keyboard" w:locked="1"/>
    <w:lsdException w:name="HTML Preformatted" w:locked="1"/>
    <w:lsdException w:name="HTML Sample" w:locked="1"/>
    <w:lsdException w:name="HTML Typewriter" w:locked="1"/>
    <w:lsdException w:name="HTML Variable" w:locked="1"/>
    <w:lsdException w:name="annotation subject" w:locked="1"/>
    <w:lsdException w:name="No List" w:uiPriority="99"/>
    <w:lsdException w:name="Outline List 1" w:locked="1"/>
    <w:lsdException w:name="Outline List 2" w:locked="1"/>
    <w:lsdException w:name="Outline List 3" w:locked="1"/>
    <w:lsdException w:name="Table Simple 1" w:locked="1"/>
    <w:lsdException w:name="Table Simple 2" w:locked="1"/>
    <w:lsdException w:name="Table Simple 3" w:locked="1"/>
    <w:lsdException w:name="Table Classic 1" w:locked="1"/>
    <w:lsdException w:name="Table Classic 2" w:locked="1"/>
    <w:lsdException w:name="Table Classic 3" w:locked="1"/>
    <w:lsdException w:name="Table Classic 4" w:locked="1"/>
    <w:lsdException w:name="Table Colorful 1" w:locked="1"/>
    <w:lsdException w:name="Table Colorful 2" w:locked="1"/>
    <w:lsdException w:name="Table Colorful 3" w:locked="1"/>
    <w:lsdException w:name="Table Columns 1" w:locked="1"/>
    <w:lsdException w:name="Table Columns 2" w:locked="1"/>
    <w:lsdException w:name="Table Columns 3" w:locked="1"/>
    <w:lsdException w:name="Table Columns 4" w:locked="1"/>
    <w:lsdException w:name="Table Columns 5" w:locked="1"/>
    <w:lsdException w:name="Table Grid 1" w:locked="1"/>
    <w:lsdException w:name="Table Grid 2" w:locked="1"/>
    <w:lsdException w:name="Table Grid 3" w:locked="1"/>
    <w:lsdException w:name="Table Grid 4" w:locked="1"/>
    <w:lsdException w:name="Table Grid 5" w:locked="1"/>
    <w:lsdException w:name="Table Grid 6" w:locked="1"/>
    <w:lsdException w:name="Table Grid 7" w:locked="1"/>
    <w:lsdException w:name="Table Grid 8" w:locked="1"/>
    <w:lsdException w:name="Table List 1" w:locked="1"/>
    <w:lsdException w:name="Table List 2" w:locked="1"/>
    <w:lsdException w:name="Table List 3" w:locked="1"/>
    <w:lsdException w:name="Table List 4" w:locked="1"/>
    <w:lsdException w:name="Table List 5" w:locked="1"/>
    <w:lsdException w:name="Table List 6" w:locked="1"/>
    <w:lsdException w:name="Table List 7" w:locked="1"/>
    <w:lsdException w:name="Table List 8" w:locked="1"/>
    <w:lsdException w:name="Table 3D effects 1" w:locked="1"/>
    <w:lsdException w:name="Table 3D effects 2" w:locked="1"/>
    <w:lsdException w:name="Table 3D effects 3" w:locked="1"/>
    <w:lsdException w:name="Table Contemporary" w:locked="1"/>
    <w:lsdException w:name="Table Elegant" w:locked="1"/>
    <w:lsdException w:name="Table Professional" w:locked="1"/>
    <w:lsdException w:name="Table Subtle 1" w:locked="1"/>
    <w:lsdException w:name="Table Subtle 2" w:locked="1"/>
    <w:lsdException w:name="Table Web 1" w:locked="1"/>
    <w:lsdException w:name="Table Web 2" w:locked="1"/>
    <w:lsdException w:name="Table Web 3" w:locked="1"/>
    <w:lsdException w:name="Balloon Text" w:locked="1"/>
    <w:lsdException w:name="Table Grid" w:semiHidden="0" w:unhideWhenUsed="0"/>
    <w:lsdException w:name="Table Theme" w:locked="1"/>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56E75"/>
    <w:pPr>
      <w:spacing w:after="200" w:line="276" w:lineRule="auto"/>
    </w:pPr>
    <w:rPr>
      <w:rFonts w:asciiTheme="minorHAnsi" w:eastAsiaTheme="minorHAnsi" w:hAnsiTheme="minorHAnsi" w:cstheme="minorBidi"/>
      <w:sz w:val="22"/>
      <w:szCs w:val="22"/>
    </w:rPr>
  </w:style>
  <w:style w:type="paragraph" w:styleId="Heading1">
    <w:name w:val="heading 1"/>
    <w:basedOn w:val="Normal"/>
    <w:next w:val="Normal"/>
    <w:link w:val="Heading1Char"/>
    <w:qFormat/>
    <w:rsid w:val="00B168E5"/>
    <w:pPr>
      <w:keepNext/>
      <w:spacing w:before="360" w:after="120"/>
      <w:contextualSpacing/>
      <w:outlineLvl w:val="0"/>
    </w:pPr>
    <w:rPr>
      <w:rFonts w:ascii="Arial" w:hAnsi="Arial"/>
      <w:b/>
      <w:sz w:val="34"/>
      <w:szCs w:val="36"/>
    </w:rPr>
  </w:style>
  <w:style w:type="paragraph" w:styleId="Heading2">
    <w:name w:val="heading 2"/>
    <w:basedOn w:val="Normal"/>
    <w:next w:val="Normal"/>
    <w:link w:val="Heading2Char"/>
    <w:qFormat/>
    <w:rsid w:val="00B168E5"/>
    <w:pPr>
      <w:keepNext/>
      <w:spacing w:before="360" w:after="120"/>
      <w:contextualSpacing/>
      <w:outlineLvl w:val="1"/>
    </w:pPr>
    <w:rPr>
      <w:rFonts w:ascii="Arial" w:hAnsi="Arial"/>
      <w:b/>
      <w:sz w:val="28"/>
      <w:szCs w:val="28"/>
    </w:rPr>
  </w:style>
  <w:style w:type="paragraph" w:styleId="Heading3">
    <w:name w:val="heading 3"/>
    <w:basedOn w:val="Normal"/>
    <w:next w:val="Normal"/>
    <w:link w:val="Heading3Char"/>
    <w:qFormat/>
    <w:rsid w:val="00B168E5"/>
    <w:pPr>
      <w:keepNext/>
      <w:spacing w:before="360" w:after="120"/>
      <w:contextualSpacing/>
      <w:outlineLvl w:val="2"/>
    </w:pPr>
    <w:rPr>
      <w:rFonts w:ascii="Arial" w:hAnsi="Arial"/>
      <w:b/>
      <w:szCs w:val="28"/>
    </w:rPr>
  </w:style>
  <w:style w:type="paragraph" w:styleId="Heading4">
    <w:name w:val="heading 4"/>
    <w:basedOn w:val="Normal"/>
    <w:next w:val="Normal"/>
    <w:link w:val="Heading4Char"/>
    <w:qFormat/>
    <w:rsid w:val="00B168E5"/>
    <w:pPr>
      <w:keepNext/>
      <w:spacing w:before="360" w:after="120"/>
      <w:contextualSpacing/>
      <w:outlineLvl w:val="3"/>
    </w:pPr>
    <w:rPr>
      <w:rFonts w:ascii="Utopia" w:hAnsi="Utopia"/>
      <w:b/>
      <w:spacing w:val="-6"/>
    </w:rPr>
  </w:style>
  <w:style w:type="paragraph" w:styleId="Heading5">
    <w:name w:val="heading 5"/>
    <w:basedOn w:val="Normal"/>
    <w:next w:val="Normal"/>
    <w:link w:val="Heading5Char"/>
    <w:qFormat/>
    <w:rsid w:val="00B168E5"/>
    <w:pPr>
      <w:spacing w:before="360" w:after="240"/>
      <w:outlineLvl w:val="4"/>
    </w:pPr>
    <w:rPr>
      <w:rFonts w:ascii="Arial Narrow" w:hAnsi="Arial Narrow"/>
      <w:b/>
    </w:rPr>
  </w:style>
  <w:style w:type="paragraph" w:styleId="Heading6">
    <w:name w:val="heading 6"/>
    <w:basedOn w:val="Normal"/>
    <w:next w:val="Normal"/>
    <w:link w:val="Heading6Char"/>
    <w:uiPriority w:val="9"/>
    <w:qFormat/>
    <w:locked/>
    <w:rsid w:val="00C456A1"/>
    <w:pPr>
      <w:spacing w:before="240" w:after="60"/>
      <w:outlineLvl w:val="5"/>
    </w:pPr>
    <w:rPr>
      <w:rFonts w:eastAsia="PMingLiU"/>
      <w:b/>
      <w:bCs/>
    </w:rPr>
  </w:style>
  <w:style w:type="paragraph" w:styleId="Heading7">
    <w:name w:val="heading 7"/>
    <w:basedOn w:val="Normal"/>
    <w:next w:val="Normal"/>
    <w:link w:val="Heading7Char"/>
    <w:uiPriority w:val="9"/>
    <w:unhideWhenUsed/>
    <w:qFormat/>
    <w:rsid w:val="00697123"/>
    <w:pPr>
      <w:spacing w:before="280" w:line="360" w:lineRule="auto"/>
      <w:ind w:left="720"/>
      <w:outlineLvl w:val="6"/>
    </w:pPr>
    <w:rPr>
      <w:rFonts w:ascii="Cambria" w:hAnsi="Cambria"/>
      <w:b/>
      <w:bCs/>
      <w:i/>
      <w:iCs/>
      <w:sz w:val="20"/>
    </w:rPr>
  </w:style>
  <w:style w:type="paragraph" w:styleId="Heading8">
    <w:name w:val="heading 8"/>
    <w:basedOn w:val="Normal"/>
    <w:next w:val="Normal"/>
    <w:link w:val="Heading8Char"/>
    <w:uiPriority w:val="9"/>
    <w:unhideWhenUsed/>
    <w:qFormat/>
    <w:rsid w:val="00697123"/>
    <w:pPr>
      <w:spacing w:before="280" w:line="360" w:lineRule="auto"/>
      <w:ind w:left="720"/>
      <w:outlineLvl w:val="7"/>
    </w:pPr>
    <w:rPr>
      <w:rFonts w:ascii="Cambria" w:hAnsi="Cambria"/>
      <w:b/>
      <w:bCs/>
      <w:i/>
      <w:iCs/>
      <w:sz w:val="18"/>
      <w:szCs w:val="18"/>
    </w:rPr>
  </w:style>
  <w:style w:type="paragraph" w:styleId="Heading9">
    <w:name w:val="heading 9"/>
    <w:basedOn w:val="Normal"/>
    <w:next w:val="Normal"/>
    <w:link w:val="Heading9Char"/>
    <w:uiPriority w:val="9"/>
    <w:unhideWhenUsed/>
    <w:qFormat/>
    <w:rsid w:val="00697123"/>
    <w:pPr>
      <w:spacing w:before="280" w:line="360" w:lineRule="auto"/>
      <w:ind w:left="720"/>
      <w:outlineLvl w:val="8"/>
    </w:pPr>
    <w:rPr>
      <w:rFonts w:ascii="Cambria" w:hAnsi="Cambria"/>
      <w:i/>
      <w:iCs/>
      <w:sz w:val="18"/>
      <w:szCs w:val="18"/>
    </w:rPr>
  </w:style>
  <w:style w:type="character" w:default="1" w:styleId="DefaultParagraphFont">
    <w:name w:val="Default Paragraph Font"/>
    <w:uiPriority w:val="1"/>
    <w:unhideWhenUsed/>
    <w:rsid w:val="00A56E75"/>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A56E75"/>
  </w:style>
  <w:style w:type="character" w:customStyle="1" w:styleId="Heading1Char">
    <w:name w:val="Heading 1 Char"/>
    <w:link w:val="Heading1"/>
    <w:rsid w:val="00B168E5"/>
    <w:rPr>
      <w:rFonts w:ascii="Arial" w:eastAsiaTheme="minorHAnsi" w:hAnsi="Arial" w:cstheme="minorBidi"/>
      <w:b/>
      <w:sz w:val="34"/>
      <w:szCs w:val="36"/>
    </w:rPr>
  </w:style>
  <w:style w:type="character" w:customStyle="1" w:styleId="Heading2Char">
    <w:name w:val="Heading 2 Char"/>
    <w:link w:val="Heading2"/>
    <w:rsid w:val="00B168E5"/>
    <w:rPr>
      <w:rFonts w:ascii="Arial" w:eastAsiaTheme="minorHAnsi" w:hAnsi="Arial" w:cstheme="minorBidi"/>
      <w:b/>
      <w:sz w:val="28"/>
      <w:szCs w:val="28"/>
    </w:rPr>
  </w:style>
  <w:style w:type="character" w:customStyle="1" w:styleId="Heading3Char">
    <w:name w:val="Heading 3 Char"/>
    <w:link w:val="Heading3"/>
    <w:rsid w:val="00B168E5"/>
    <w:rPr>
      <w:rFonts w:ascii="Arial" w:eastAsiaTheme="minorHAnsi" w:hAnsi="Arial" w:cstheme="minorBidi"/>
      <w:b/>
      <w:sz w:val="22"/>
      <w:szCs w:val="28"/>
    </w:rPr>
  </w:style>
  <w:style w:type="character" w:customStyle="1" w:styleId="Heading4Char">
    <w:name w:val="Heading 4 Char"/>
    <w:link w:val="Heading4"/>
    <w:rsid w:val="00B168E5"/>
    <w:rPr>
      <w:rFonts w:ascii="Utopia" w:eastAsiaTheme="minorHAnsi" w:hAnsi="Utopia" w:cstheme="minorBidi"/>
      <w:b/>
      <w:spacing w:val="-6"/>
      <w:sz w:val="22"/>
      <w:szCs w:val="24"/>
    </w:rPr>
  </w:style>
  <w:style w:type="character" w:customStyle="1" w:styleId="Heading5Char">
    <w:name w:val="Heading 5 Char"/>
    <w:link w:val="Heading5"/>
    <w:rsid w:val="00B168E5"/>
    <w:rPr>
      <w:rFonts w:ascii="Arial Narrow" w:eastAsiaTheme="minorHAnsi" w:hAnsi="Arial Narrow" w:cstheme="minorBidi"/>
      <w:b/>
      <w:sz w:val="22"/>
      <w:szCs w:val="22"/>
    </w:rPr>
  </w:style>
  <w:style w:type="character" w:customStyle="1" w:styleId="Heading6Char">
    <w:name w:val="Heading 6 Char"/>
    <w:link w:val="Heading6"/>
    <w:uiPriority w:val="9"/>
    <w:rsid w:val="00C456A1"/>
    <w:rPr>
      <w:rFonts w:ascii="Calibri" w:eastAsia="PMingLiU" w:hAnsi="Calibri" w:cs="Times New Roman"/>
      <w:b/>
      <w:bCs/>
      <w:sz w:val="22"/>
      <w:szCs w:val="22"/>
      <w:lang w:eastAsia="en-US"/>
    </w:rPr>
  </w:style>
  <w:style w:type="paragraph" w:styleId="BodyText">
    <w:name w:val="Body Text"/>
    <w:basedOn w:val="Normal"/>
    <w:link w:val="BodyTextChar"/>
    <w:uiPriority w:val="99"/>
    <w:unhideWhenUsed/>
    <w:rsid w:val="00B168E5"/>
    <w:pPr>
      <w:spacing w:after="120"/>
    </w:pPr>
  </w:style>
  <w:style w:type="character" w:customStyle="1" w:styleId="BodyTextChar">
    <w:name w:val="Body Text Char"/>
    <w:basedOn w:val="DefaultParagraphFont"/>
    <w:link w:val="BodyText"/>
    <w:uiPriority w:val="99"/>
    <w:rsid w:val="00B168E5"/>
    <w:rPr>
      <w:rFonts w:asciiTheme="minorHAnsi" w:eastAsiaTheme="minorHAnsi" w:hAnsiTheme="minorHAnsi" w:cstheme="minorBidi"/>
      <w:sz w:val="22"/>
      <w:szCs w:val="22"/>
    </w:rPr>
  </w:style>
  <w:style w:type="paragraph" w:customStyle="1" w:styleId="Bullet">
    <w:name w:val="Bullet"/>
    <w:basedOn w:val="Normal"/>
    <w:rsid w:val="008C56E7"/>
    <w:pPr>
      <w:keepLines/>
      <w:numPr>
        <w:numId w:val="4"/>
      </w:numPr>
      <w:spacing w:before="120"/>
      <w:ind w:right="864"/>
    </w:pPr>
    <w:rPr>
      <w:rFonts w:ascii="Utopia" w:hAnsi="Utopia"/>
      <w:sz w:val="18"/>
    </w:rPr>
  </w:style>
  <w:style w:type="character" w:customStyle="1" w:styleId="CodeBold">
    <w:name w:val="Code Bold"/>
    <w:rsid w:val="009A4AF5"/>
    <w:rPr>
      <w:rFonts w:ascii="TheSansMonoConBlack" w:hAnsi="TheSansMonoConBlack"/>
      <w:sz w:val="18"/>
    </w:rPr>
  </w:style>
  <w:style w:type="paragraph" w:customStyle="1" w:styleId="ChapterNumber">
    <w:name w:val="Chapter Number"/>
    <w:next w:val="Normal"/>
    <w:autoRedefine/>
    <w:qFormat/>
    <w:rsid w:val="00B168E5"/>
    <w:pPr>
      <w:keepNext/>
      <w:spacing w:after="240"/>
    </w:pPr>
    <w:rPr>
      <w:rFonts w:ascii="Arial" w:eastAsiaTheme="minorHAnsi" w:hAnsi="Arial"/>
      <w:b/>
      <w:caps/>
      <w:sz w:val="28"/>
      <w:szCs w:val="28"/>
    </w:rPr>
  </w:style>
  <w:style w:type="paragraph" w:customStyle="1" w:styleId="ChapterTitle">
    <w:name w:val="Chapter Title"/>
    <w:next w:val="Normal"/>
    <w:rsid w:val="00876398"/>
    <w:pPr>
      <w:spacing w:before="240" w:after="1200"/>
    </w:pPr>
    <w:rPr>
      <w:rFonts w:ascii="Arial Narrow" w:hAnsi="Arial Narrow"/>
      <w:b/>
      <w:sz w:val="60"/>
      <w:szCs w:val="48"/>
    </w:rPr>
  </w:style>
  <w:style w:type="paragraph" w:customStyle="1" w:styleId="FigureCaption">
    <w:name w:val="Figure Caption"/>
    <w:next w:val="Normal"/>
    <w:qFormat/>
    <w:rsid w:val="00B168E5"/>
    <w:pPr>
      <w:tabs>
        <w:tab w:val="left" w:pos="576"/>
      </w:tabs>
      <w:spacing w:before="400" w:after="240"/>
      <w:contextualSpacing/>
    </w:pPr>
    <w:rPr>
      <w:rFonts w:ascii="Utopia" w:eastAsiaTheme="minorHAnsi" w:hAnsi="Utopia"/>
      <w:i/>
      <w:noProof/>
      <w:sz w:val="18"/>
    </w:rPr>
  </w:style>
  <w:style w:type="paragraph" w:customStyle="1" w:styleId="CodeCaption">
    <w:name w:val="Code Caption"/>
    <w:basedOn w:val="Normal"/>
    <w:next w:val="Normal"/>
    <w:link w:val="CodeCaptionChar"/>
    <w:qFormat/>
    <w:rsid w:val="00B168E5"/>
    <w:pPr>
      <w:tabs>
        <w:tab w:val="left" w:pos="576"/>
      </w:tabs>
      <w:spacing w:before="460"/>
      <w:contextualSpacing/>
    </w:pPr>
    <w:rPr>
      <w:rFonts w:ascii="Utopia" w:hAnsi="Utopia"/>
      <w:i/>
      <w:noProof/>
      <w:sz w:val="18"/>
    </w:rPr>
  </w:style>
  <w:style w:type="paragraph" w:customStyle="1" w:styleId="Code">
    <w:name w:val="Code"/>
    <w:basedOn w:val="Normal"/>
    <w:link w:val="CodeChar"/>
    <w:qFormat/>
    <w:rsid w:val="00B168E5"/>
    <w:pPr>
      <w:spacing w:before="120" w:after="120"/>
      <w:contextualSpacing/>
    </w:pPr>
    <w:rPr>
      <w:rFonts w:ascii="TheSansMonoConNormal" w:hAnsi="TheSansMonoConNormal"/>
      <w:noProof/>
      <w:sz w:val="18"/>
    </w:rPr>
  </w:style>
  <w:style w:type="character" w:customStyle="1" w:styleId="CodeChar">
    <w:name w:val="Code Char"/>
    <w:link w:val="Code"/>
    <w:rsid w:val="00B168E5"/>
    <w:rPr>
      <w:rFonts w:ascii="TheSansMonoConNormal" w:eastAsiaTheme="minorHAnsi" w:hAnsi="TheSansMonoConNormal" w:cstheme="minorBidi"/>
      <w:noProof/>
      <w:sz w:val="18"/>
      <w:szCs w:val="22"/>
    </w:rPr>
  </w:style>
  <w:style w:type="character" w:customStyle="1" w:styleId="CodeCaptionChar">
    <w:name w:val="Code Caption Char"/>
    <w:link w:val="CodeCaption"/>
    <w:rsid w:val="00B168E5"/>
    <w:rPr>
      <w:rFonts w:ascii="Utopia" w:eastAsiaTheme="minorHAnsi" w:hAnsi="Utopia" w:cstheme="minorBidi"/>
      <w:i/>
      <w:noProof/>
      <w:sz w:val="18"/>
      <w:szCs w:val="22"/>
    </w:rPr>
  </w:style>
  <w:style w:type="paragraph" w:customStyle="1" w:styleId="NumSubList">
    <w:name w:val="Num Sub List"/>
    <w:basedOn w:val="BulletSubList"/>
    <w:rsid w:val="008074D7"/>
    <w:pPr>
      <w:numPr>
        <w:numId w:val="5"/>
      </w:numPr>
      <w:tabs>
        <w:tab w:val="clear" w:pos="1080"/>
      </w:tabs>
    </w:pPr>
  </w:style>
  <w:style w:type="paragraph" w:customStyle="1" w:styleId="BulletSubList">
    <w:name w:val="Bullet Sub List"/>
    <w:basedOn w:val="Bullet"/>
    <w:rsid w:val="00CA1DC3"/>
    <w:pPr>
      <w:numPr>
        <w:numId w:val="6"/>
      </w:numPr>
      <w:tabs>
        <w:tab w:val="left" w:pos="792"/>
        <w:tab w:val="left" w:pos="1080"/>
      </w:tabs>
      <w:spacing w:before="340"/>
    </w:pPr>
  </w:style>
  <w:style w:type="paragraph" w:customStyle="1" w:styleId="FMCopyrightTitle">
    <w:name w:val="FM Copyright Title"/>
    <w:basedOn w:val="FMCopyright"/>
    <w:rsid w:val="00B30B8A"/>
    <w:pPr>
      <w:spacing w:before="100" w:after="100"/>
    </w:pPr>
    <w:rPr>
      <w:rFonts w:ascii="Utopia Bold" w:hAnsi="Utopia Bold"/>
      <w:sz w:val="19"/>
    </w:rPr>
  </w:style>
  <w:style w:type="paragraph" w:customStyle="1" w:styleId="FMCopyright">
    <w:name w:val="FM Copyright"/>
    <w:rsid w:val="005F7F62"/>
    <w:pPr>
      <w:spacing w:before="120" w:after="120"/>
    </w:pPr>
    <w:rPr>
      <w:rFonts w:ascii="Utopia" w:hAnsi="Utopia"/>
      <w:sz w:val="18"/>
    </w:rPr>
  </w:style>
  <w:style w:type="paragraph" w:styleId="Index1">
    <w:name w:val="index 1"/>
    <w:basedOn w:val="Normal"/>
    <w:next w:val="Normal"/>
    <w:semiHidden/>
    <w:rsid w:val="005835DD"/>
    <w:pPr>
      <w:ind w:left="720" w:hanging="720"/>
    </w:pPr>
  </w:style>
  <w:style w:type="paragraph" w:styleId="Index2">
    <w:name w:val="index 2"/>
    <w:basedOn w:val="Normal"/>
    <w:next w:val="Normal"/>
    <w:semiHidden/>
    <w:rsid w:val="005835DD"/>
    <w:pPr>
      <w:ind w:left="720" w:hanging="432"/>
    </w:pPr>
  </w:style>
  <w:style w:type="paragraph" w:styleId="Index3">
    <w:name w:val="index 3"/>
    <w:basedOn w:val="Normal"/>
    <w:next w:val="Normal"/>
    <w:semiHidden/>
    <w:rsid w:val="005835DD"/>
    <w:pPr>
      <w:ind w:left="720" w:hanging="144"/>
    </w:pPr>
  </w:style>
  <w:style w:type="paragraph" w:customStyle="1" w:styleId="PartText">
    <w:name w:val="Part Text"/>
    <w:basedOn w:val="Normal"/>
    <w:next w:val="Normal"/>
    <w:rsid w:val="0081408F"/>
    <w:pPr>
      <w:spacing w:before="120" w:line="360" w:lineRule="auto"/>
      <w:contextualSpacing/>
    </w:pPr>
    <w:rPr>
      <w:rFonts w:ascii="Book Antiqua" w:hAnsi="Book Antiqua"/>
      <w:spacing w:val="-6"/>
    </w:rPr>
  </w:style>
  <w:style w:type="paragraph" w:customStyle="1" w:styleId="PartNumber">
    <w:name w:val="Part Number"/>
    <w:basedOn w:val="ChapterNumber"/>
    <w:next w:val="PartTitle"/>
    <w:autoRedefine/>
    <w:qFormat/>
    <w:rsid w:val="002D03B5"/>
    <w:pPr>
      <w:keepNext w:val="0"/>
    </w:pPr>
  </w:style>
  <w:style w:type="paragraph" w:customStyle="1" w:styleId="PartTitle">
    <w:name w:val="Part Title"/>
    <w:basedOn w:val="ChapterTitle"/>
    <w:next w:val="Normal"/>
    <w:autoRedefine/>
    <w:qFormat/>
    <w:rsid w:val="00DF10DD"/>
    <w:pPr>
      <w:spacing w:before="0"/>
    </w:pPr>
    <w:rPr>
      <w:rFonts w:ascii="Arial" w:hAnsi="Arial"/>
    </w:rPr>
  </w:style>
  <w:style w:type="paragraph" w:styleId="Quote">
    <w:name w:val="Quote"/>
    <w:basedOn w:val="Normal"/>
    <w:next w:val="BodyText"/>
    <w:link w:val="QuoteChar"/>
    <w:qFormat/>
    <w:rsid w:val="00B168E5"/>
    <w:pPr>
      <w:tabs>
        <w:tab w:val="left" w:pos="346"/>
      </w:tabs>
      <w:spacing w:before="560" w:after="360"/>
      <w:ind w:left="432" w:right="432"/>
      <w:contextualSpacing/>
      <w:jc w:val="both"/>
    </w:pPr>
    <w:rPr>
      <w:rFonts w:ascii="Utopia" w:hAnsi="Utopia"/>
      <w:i/>
      <w:iCs/>
      <w:sz w:val="20"/>
    </w:rPr>
  </w:style>
  <w:style w:type="character" w:customStyle="1" w:styleId="QuoteChar">
    <w:name w:val="Quote Char"/>
    <w:link w:val="Quote"/>
    <w:rsid w:val="00B168E5"/>
    <w:rPr>
      <w:rFonts w:ascii="Utopia" w:eastAsiaTheme="minorHAnsi" w:hAnsi="Utopia" w:cstheme="minorBidi"/>
      <w:i/>
      <w:iCs/>
      <w:szCs w:val="22"/>
    </w:rPr>
  </w:style>
  <w:style w:type="paragraph" w:customStyle="1" w:styleId="Results">
    <w:name w:val="Results"/>
    <w:basedOn w:val="Normal"/>
    <w:rsid w:val="00A36420"/>
    <w:pPr>
      <w:pBdr>
        <w:top w:val="single" w:sz="18" w:space="5" w:color="999999"/>
        <w:bottom w:val="single" w:sz="18" w:space="5" w:color="999999"/>
      </w:pBdr>
      <w:ind w:left="142" w:right="142"/>
    </w:pPr>
    <w:rPr>
      <w:rFonts w:ascii="TheSansMonoConNormal" w:hAnsi="TheSansMonoConNormal"/>
      <w:noProof/>
      <w:sz w:val="18"/>
    </w:rPr>
  </w:style>
  <w:style w:type="paragraph" w:customStyle="1" w:styleId="ExerciseNumList">
    <w:name w:val="Exercise Num List"/>
    <w:basedOn w:val="ExerciseBody"/>
    <w:locked/>
    <w:rsid w:val="00404202"/>
    <w:pPr>
      <w:numPr>
        <w:numId w:val="1"/>
      </w:numPr>
    </w:pPr>
  </w:style>
  <w:style w:type="paragraph" w:customStyle="1" w:styleId="ExerciseBody">
    <w:name w:val="Exercise Body"/>
    <w:basedOn w:val="Normal"/>
    <w:link w:val="ExerciseBodyChar"/>
    <w:qFormat/>
    <w:rsid w:val="00B168E5"/>
    <w:pPr>
      <w:spacing w:before="120"/>
      <w:ind w:left="288" w:right="288"/>
    </w:pPr>
    <w:rPr>
      <w:rFonts w:ascii="HelveticaNeue Condensed" w:hAnsi="HelveticaNeue Condensed"/>
      <w:sz w:val="20"/>
    </w:rPr>
  </w:style>
  <w:style w:type="character" w:customStyle="1" w:styleId="ExerciseBodyChar">
    <w:name w:val="Exercise Body Char"/>
    <w:link w:val="ExerciseBody"/>
    <w:rsid w:val="00B168E5"/>
    <w:rPr>
      <w:rFonts w:ascii="HelveticaNeue Condensed" w:eastAsiaTheme="minorHAnsi" w:hAnsi="HelveticaNeue Condensed" w:cstheme="minorBidi"/>
      <w:szCs w:val="22"/>
    </w:rPr>
  </w:style>
  <w:style w:type="paragraph" w:customStyle="1" w:styleId="ExerciseBullet">
    <w:name w:val="Exercise Bullet"/>
    <w:basedOn w:val="Normal"/>
    <w:rsid w:val="008C56E7"/>
    <w:pPr>
      <w:framePr w:wrap="notBeside" w:vAnchor="text" w:hAnchor="text" w:y="1"/>
      <w:numPr>
        <w:numId w:val="2"/>
      </w:numPr>
      <w:spacing w:before="120"/>
      <w:ind w:right="1152"/>
    </w:pPr>
    <w:rPr>
      <w:rFonts w:ascii="HelveticaNeue Condensed" w:hAnsi="HelveticaNeue Condensed"/>
      <w:sz w:val="20"/>
    </w:rPr>
  </w:style>
  <w:style w:type="paragraph" w:customStyle="1" w:styleId="SBCode">
    <w:name w:val="SB Code"/>
    <w:basedOn w:val="Normal"/>
    <w:link w:val="SBCodeChar"/>
    <w:qFormat/>
    <w:rsid w:val="008C56E7"/>
    <w:pPr>
      <w:spacing w:before="120"/>
      <w:ind w:left="288" w:right="288"/>
      <w:contextualSpacing/>
    </w:pPr>
    <w:rPr>
      <w:rFonts w:ascii="TheSansMonoConNormal" w:hAnsi="TheSansMonoConNormal"/>
      <w:noProof/>
      <w:sz w:val="18"/>
    </w:rPr>
  </w:style>
  <w:style w:type="character" w:customStyle="1" w:styleId="SBCodeChar">
    <w:name w:val="SB Code Char"/>
    <w:link w:val="SBCode"/>
    <w:rsid w:val="008C56E7"/>
    <w:rPr>
      <w:rFonts w:ascii="TheSansMonoConNormal" w:hAnsi="TheSansMonoConNormal"/>
      <w:noProof/>
      <w:sz w:val="18"/>
    </w:rPr>
  </w:style>
  <w:style w:type="paragraph" w:customStyle="1" w:styleId="TableText">
    <w:name w:val="Table Text"/>
    <w:qFormat/>
    <w:rsid w:val="00B168E5"/>
    <w:pPr>
      <w:spacing w:before="120" w:after="120"/>
      <w:contextualSpacing/>
    </w:pPr>
    <w:rPr>
      <w:rFonts w:ascii="Utopia" w:eastAsiaTheme="minorHAnsi" w:hAnsi="Utopia"/>
      <w:sz w:val="18"/>
    </w:rPr>
  </w:style>
  <w:style w:type="paragraph" w:customStyle="1" w:styleId="TableCaption">
    <w:name w:val="Table Caption"/>
    <w:basedOn w:val="FigureCaption"/>
    <w:next w:val="Normal"/>
    <w:qFormat/>
    <w:rsid w:val="00B168E5"/>
    <w:pPr>
      <w:spacing w:after="120"/>
    </w:pPr>
  </w:style>
  <w:style w:type="paragraph" w:customStyle="1" w:styleId="TableHead">
    <w:name w:val="Table Head"/>
    <w:next w:val="Normal"/>
    <w:rsid w:val="006C6578"/>
    <w:pPr>
      <w:keepNext/>
      <w:spacing w:before="60" w:after="60" w:line="240" w:lineRule="exact"/>
      <w:ind w:left="720" w:hanging="720"/>
    </w:pPr>
    <w:rPr>
      <w:rFonts w:ascii="Arial Narrow" w:hAnsi="Arial Narrow"/>
      <w:b/>
    </w:rPr>
  </w:style>
  <w:style w:type="paragraph" w:customStyle="1" w:styleId="TableFootnote">
    <w:name w:val="Table Footnote"/>
    <w:basedOn w:val="Normal"/>
    <w:next w:val="Normal"/>
    <w:rsid w:val="008C56E7"/>
    <w:pPr>
      <w:spacing w:before="60" w:after="240"/>
      <w:contextualSpacing/>
    </w:pPr>
    <w:rPr>
      <w:rFonts w:ascii="Utopia" w:hAnsi="Utopia"/>
      <w:i/>
      <w:sz w:val="18"/>
    </w:rPr>
  </w:style>
  <w:style w:type="table" w:styleId="TableGrid">
    <w:name w:val="Table Grid"/>
    <w:basedOn w:val="TableNormal"/>
    <w:rsid w:val="00C16CBF"/>
    <w:pPr>
      <w:spacing w:after="120"/>
    </w:pPr>
    <w:rPr>
      <w:rFonts w:ascii="Times" w:hAnsi="Times"/>
    </w:rPr>
    <w:tblPr>
      <w:tblInd w:w="0" w:type="dxa"/>
      <w:tblBorders>
        <w:top w:val="single" w:sz="4" w:space="0" w:color="auto"/>
        <w:left w:val="single" w:sz="4" w:space="0" w:color="auto"/>
        <w:bottom w:val="single" w:sz="4" w:space="0" w:color="auto"/>
        <w:right w:val="single" w:sz="4" w:space="0" w:color="auto"/>
      </w:tblBorders>
      <w:tblCellMar>
        <w:top w:w="0" w:type="dxa"/>
        <w:left w:w="0" w:type="dxa"/>
        <w:bottom w:w="0" w:type="dxa"/>
        <w:right w:w="0" w:type="dxa"/>
      </w:tblCellMar>
    </w:tblPr>
  </w:style>
  <w:style w:type="paragraph" w:customStyle="1" w:styleId="UnnumberedList">
    <w:name w:val="Unnumbered List"/>
    <w:basedOn w:val="NumList"/>
    <w:rsid w:val="00CA1DC3"/>
    <w:pPr>
      <w:numPr>
        <w:numId w:val="0"/>
      </w:numPr>
      <w:spacing w:before="340"/>
      <w:ind w:left="864"/>
    </w:pPr>
  </w:style>
  <w:style w:type="paragraph" w:customStyle="1" w:styleId="NumList">
    <w:name w:val="Num List"/>
    <w:basedOn w:val="Normal"/>
    <w:rsid w:val="00FD638A"/>
    <w:pPr>
      <w:keepLines/>
      <w:numPr>
        <w:numId w:val="7"/>
      </w:numPr>
      <w:spacing w:before="120"/>
      <w:ind w:right="1152"/>
    </w:pPr>
    <w:rPr>
      <w:rFonts w:ascii="Utopia" w:hAnsi="Utopia"/>
      <w:sz w:val="18"/>
    </w:rPr>
  </w:style>
  <w:style w:type="paragraph" w:customStyle="1" w:styleId="QuoteSource">
    <w:name w:val="Quote Source"/>
    <w:basedOn w:val="Quote"/>
    <w:next w:val="Normal"/>
    <w:qFormat/>
    <w:rsid w:val="00B168E5"/>
    <w:pPr>
      <w:spacing w:before="0"/>
      <w:ind w:left="0" w:right="0"/>
      <w:jc w:val="right"/>
    </w:pPr>
    <w:rPr>
      <w:i w:val="0"/>
    </w:rPr>
  </w:style>
  <w:style w:type="paragraph" w:customStyle="1" w:styleId="ExerciseHead">
    <w:name w:val="Exercise Head"/>
    <w:basedOn w:val="Normal"/>
    <w:next w:val="Normal"/>
    <w:rsid w:val="00C16CBF"/>
    <w:pPr>
      <w:keepNext/>
      <w:keepLines/>
      <w:pBdr>
        <w:top w:val="single" w:sz="18" w:space="1" w:color="333333"/>
        <w:left w:val="single" w:sz="18" w:space="0" w:color="333333"/>
        <w:bottom w:val="single" w:sz="18" w:space="1" w:color="333333"/>
        <w:right w:val="single" w:sz="18" w:space="0" w:color="333333"/>
      </w:pBdr>
      <w:spacing w:before="360" w:after="240"/>
      <w:ind w:left="144" w:right="144"/>
      <w:contextualSpacing/>
      <w:jc w:val="center"/>
    </w:pPr>
    <w:rPr>
      <w:rFonts w:ascii="Arial" w:hAnsi="Arial"/>
      <w:b/>
      <w:caps/>
    </w:rPr>
  </w:style>
  <w:style w:type="paragraph" w:customStyle="1" w:styleId="BookTitle1">
    <w:name w:val="Book Title1"/>
    <w:basedOn w:val="Normal"/>
    <w:semiHidden/>
    <w:locked/>
    <w:rsid w:val="005856B4"/>
    <w:pPr>
      <w:spacing w:before="600" w:after="240"/>
    </w:pPr>
    <w:rPr>
      <w:rFonts w:ascii="HelveticaNeue MediumExt" w:hAnsi="HelveticaNeue MediumExt"/>
      <w:sz w:val="80"/>
    </w:rPr>
  </w:style>
  <w:style w:type="paragraph" w:customStyle="1" w:styleId="FMSubtitle">
    <w:name w:val="FM Subtitle"/>
    <w:basedOn w:val="Normal"/>
    <w:rsid w:val="005856B4"/>
    <w:pPr>
      <w:jc w:val="center"/>
      <w:outlineLvl w:val="0"/>
    </w:pPr>
    <w:rPr>
      <w:rFonts w:ascii="HelveticaNeue MediumCond" w:hAnsi="HelveticaNeue MediumCond"/>
      <w:color w:val="808080"/>
      <w:sz w:val="48"/>
    </w:rPr>
  </w:style>
  <w:style w:type="paragraph" w:customStyle="1" w:styleId="FMAuthor">
    <w:name w:val="FM Author"/>
    <w:basedOn w:val="Normal"/>
    <w:rsid w:val="00195810"/>
    <w:rPr>
      <w:rFonts w:ascii="HelveticaNeue MediumExt" w:hAnsi="HelveticaNeue MediumExt"/>
      <w:sz w:val="32"/>
    </w:rPr>
  </w:style>
  <w:style w:type="paragraph" w:customStyle="1" w:styleId="BookSubtitle">
    <w:name w:val="Book Subtitle"/>
    <w:basedOn w:val="BookTitle1"/>
    <w:semiHidden/>
    <w:locked/>
    <w:rsid w:val="005856B4"/>
    <w:pPr>
      <w:spacing w:before="120"/>
    </w:pPr>
    <w:rPr>
      <w:rFonts w:ascii="HelveticaNeue Condensed" w:hAnsi="HelveticaNeue Condensed"/>
      <w:sz w:val="60"/>
    </w:rPr>
  </w:style>
  <w:style w:type="paragraph" w:customStyle="1" w:styleId="FMText">
    <w:name w:val="FM Text"/>
    <w:basedOn w:val="Normal"/>
    <w:rsid w:val="005F7F62"/>
    <w:pPr>
      <w:contextualSpacing/>
    </w:pPr>
    <w:rPr>
      <w:rFonts w:ascii="Utopia" w:hAnsi="Utopia"/>
      <w:sz w:val="18"/>
    </w:rPr>
  </w:style>
  <w:style w:type="paragraph" w:customStyle="1" w:styleId="FMDedication">
    <w:name w:val="FM Dedication"/>
    <w:basedOn w:val="Normal"/>
    <w:rsid w:val="005856B4"/>
    <w:pPr>
      <w:jc w:val="center"/>
    </w:pPr>
    <w:rPr>
      <w:rFonts w:ascii="UtopiaItalic" w:hAnsi="UtopiaItalic"/>
      <w:i/>
      <w:sz w:val="20"/>
    </w:rPr>
  </w:style>
  <w:style w:type="paragraph" w:customStyle="1" w:styleId="FMTextCont">
    <w:name w:val="FM Text Cont"/>
    <w:basedOn w:val="FMText"/>
    <w:rsid w:val="008D5C58"/>
    <w:pPr>
      <w:ind w:firstLine="576"/>
    </w:pPr>
  </w:style>
  <w:style w:type="paragraph" w:customStyle="1" w:styleId="Footnote">
    <w:name w:val="Footnote"/>
    <w:basedOn w:val="Normal"/>
    <w:rsid w:val="008C56E7"/>
    <w:rPr>
      <w:sz w:val="19"/>
    </w:rPr>
  </w:style>
  <w:style w:type="paragraph" w:styleId="DocumentMap">
    <w:name w:val="Document Map"/>
    <w:basedOn w:val="Normal"/>
    <w:semiHidden/>
    <w:rsid w:val="005835DD"/>
    <w:pPr>
      <w:shd w:val="clear" w:color="auto" w:fill="000080"/>
    </w:pPr>
    <w:rPr>
      <w:rFonts w:ascii="Tahoma" w:hAnsi="Tahoma" w:cs="Tahoma"/>
    </w:rPr>
  </w:style>
  <w:style w:type="paragraph" w:customStyle="1" w:styleId="ExerciseCode">
    <w:name w:val="Exercise Code"/>
    <w:basedOn w:val="Normal"/>
    <w:link w:val="ExerciseCodeChar"/>
    <w:qFormat/>
    <w:rsid w:val="00B168E5"/>
    <w:pPr>
      <w:spacing w:before="120"/>
      <w:ind w:left="288" w:right="288"/>
      <w:contextualSpacing/>
    </w:pPr>
    <w:rPr>
      <w:rFonts w:ascii="TheSansMonoConNormal" w:hAnsi="TheSansMonoConNormal"/>
      <w:noProof/>
      <w:sz w:val="18"/>
    </w:rPr>
  </w:style>
  <w:style w:type="character" w:customStyle="1" w:styleId="ExerciseCodeChar">
    <w:name w:val="Exercise Code Char"/>
    <w:link w:val="ExerciseCode"/>
    <w:rsid w:val="00B168E5"/>
    <w:rPr>
      <w:rFonts w:ascii="TheSansMonoConNormal" w:eastAsiaTheme="minorHAnsi" w:hAnsi="TheSansMonoConNormal" w:cstheme="minorBidi"/>
      <w:noProof/>
      <w:sz w:val="18"/>
      <w:szCs w:val="22"/>
    </w:rPr>
  </w:style>
  <w:style w:type="paragraph" w:customStyle="1" w:styleId="ExerciseSubhead">
    <w:name w:val="Exercise Subhead"/>
    <w:basedOn w:val="Normal"/>
    <w:rsid w:val="008C56E7"/>
    <w:pPr>
      <w:spacing w:before="120" w:after="240"/>
      <w:ind w:left="288" w:right="288"/>
      <w:contextualSpacing/>
      <w:jc w:val="center"/>
    </w:pPr>
    <w:rPr>
      <w:rFonts w:ascii="Arial" w:hAnsi="Arial"/>
      <w:b/>
      <w:color w:val="808080"/>
      <w:sz w:val="21"/>
      <w:u w:val="single"/>
    </w:rPr>
  </w:style>
  <w:style w:type="paragraph" w:customStyle="1" w:styleId="BodyTextCont">
    <w:name w:val="Body Text Cont"/>
    <w:basedOn w:val="Normal"/>
    <w:semiHidden/>
    <w:locked/>
    <w:rsid w:val="00100B19"/>
    <w:pPr>
      <w:suppressAutoHyphens/>
      <w:ind w:firstLine="720"/>
    </w:pPr>
    <w:rPr>
      <w:rFonts w:ascii="Utopia" w:hAnsi="Utopia"/>
      <w:sz w:val="18"/>
    </w:rPr>
  </w:style>
  <w:style w:type="character" w:styleId="Hyperlink">
    <w:name w:val="Hyperlink"/>
    <w:locked/>
    <w:rsid w:val="003A7043"/>
    <w:rPr>
      <w:color w:val="0000FF"/>
      <w:u w:val="single"/>
    </w:rPr>
  </w:style>
  <w:style w:type="paragraph" w:styleId="Footer">
    <w:name w:val="footer"/>
    <w:basedOn w:val="Normal"/>
    <w:link w:val="FooterChar"/>
    <w:rsid w:val="003038F1"/>
    <w:pPr>
      <w:tabs>
        <w:tab w:val="center" w:pos="4320"/>
        <w:tab w:val="right" w:pos="8640"/>
      </w:tabs>
    </w:pPr>
    <w:rPr>
      <w:rFonts w:ascii="Utopia" w:hAnsi="Utopia"/>
      <w:sz w:val="20"/>
    </w:rPr>
  </w:style>
  <w:style w:type="paragraph" w:customStyle="1" w:styleId="NoteTipCaution">
    <w:name w:val="Note/Tip/Caution"/>
    <w:basedOn w:val="Normal"/>
    <w:next w:val="Normal"/>
    <w:link w:val="NoteTipCautionChar"/>
    <w:rsid w:val="00CA1DC3"/>
    <w:pPr>
      <w:pBdr>
        <w:top w:val="single" w:sz="4" w:space="10" w:color="auto"/>
        <w:bottom w:val="single" w:sz="4" w:space="10" w:color="auto"/>
      </w:pBdr>
      <w:spacing w:before="360" w:after="480" w:line="280" w:lineRule="exact"/>
      <w:ind w:left="144" w:right="144"/>
    </w:pPr>
    <w:rPr>
      <w:rFonts w:ascii="HelveticaNeue Condensed" w:hAnsi="HelveticaNeue Condensed"/>
      <w:sz w:val="20"/>
    </w:rPr>
  </w:style>
  <w:style w:type="paragraph" w:customStyle="1" w:styleId="BodyTextFirst">
    <w:name w:val="Body Text First"/>
    <w:basedOn w:val="BodyText"/>
    <w:link w:val="BodyTextFirstChar"/>
    <w:rsid w:val="00B623DD"/>
    <w:pPr>
      <w:spacing w:before="120"/>
    </w:pPr>
  </w:style>
  <w:style w:type="character" w:customStyle="1" w:styleId="BodyTextFirstChar">
    <w:name w:val="Body Text First Char"/>
    <w:link w:val="BodyTextFirst"/>
    <w:rsid w:val="00B623DD"/>
    <w:rPr>
      <w:rFonts w:ascii="Utopia" w:hAnsi="Utopia"/>
      <w:sz w:val="18"/>
      <w:lang w:eastAsia="en-US"/>
    </w:rPr>
  </w:style>
  <w:style w:type="character" w:customStyle="1" w:styleId="CodeInline">
    <w:name w:val="Code Inline"/>
    <w:rsid w:val="009A4AF5"/>
    <w:rPr>
      <w:rFonts w:ascii="TheSansMonoConNormal" w:hAnsi="TheSansMonoConNormal"/>
      <w:color w:val="auto"/>
      <w:sz w:val="18"/>
      <w:bdr w:val="none" w:sz="0" w:space="0" w:color="auto"/>
      <w:shd w:val="clear" w:color="auto" w:fill="auto"/>
    </w:rPr>
  </w:style>
  <w:style w:type="paragraph" w:customStyle="1" w:styleId="TableTextLast">
    <w:name w:val="Table Text Last"/>
    <w:basedOn w:val="TableText"/>
    <w:next w:val="BodyText"/>
    <w:rsid w:val="00C16CBF"/>
    <w:pPr>
      <w:pBdr>
        <w:bottom w:val="dotted" w:sz="4" w:space="3" w:color="auto"/>
      </w:pBdr>
      <w:spacing w:after="240"/>
      <w:ind w:left="144" w:right="144"/>
    </w:pPr>
    <w:rPr>
      <w:rFonts w:ascii="Times New Roman" w:hAnsi="Times New Roman"/>
    </w:rPr>
  </w:style>
  <w:style w:type="paragraph" w:customStyle="1" w:styleId="Dingbat">
    <w:name w:val="Dingbat"/>
    <w:basedOn w:val="NoteTipCaution"/>
    <w:link w:val="DingbatCharChar"/>
    <w:rsid w:val="00C16CBF"/>
    <w:rPr>
      <w:rFonts w:ascii="ZapfDingbats" w:hAnsi="ZapfDingbats"/>
      <w:color w:val="BFBFBF"/>
    </w:rPr>
  </w:style>
  <w:style w:type="character" w:customStyle="1" w:styleId="DingbatCharChar">
    <w:name w:val="Dingbat Char Char"/>
    <w:link w:val="Dingbat"/>
    <w:rsid w:val="00C16CBF"/>
    <w:rPr>
      <w:rFonts w:ascii="ZapfDingbats" w:hAnsi="ZapfDingbats"/>
      <w:color w:val="BFBFBF"/>
      <w:szCs w:val="24"/>
      <w:lang w:val="en-US" w:eastAsia="en-US" w:bidi="ar-SA"/>
    </w:rPr>
  </w:style>
  <w:style w:type="table" w:customStyle="1" w:styleId="TableList">
    <w:name w:val="Table List"/>
    <w:basedOn w:val="TableNormal"/>
    <w:rsid w:val="00C16CBF"/>
    <w:pPr>
      <w:spacing w:after="120"/>
    </w:pPr>
    <w:rPr>
      <w:rFonts w:ascii="Times" w:hAnsi="Times"/>
    </w:rPr>
    <w:tblPr>
      <w:tblInd w:w="0" w:type="dxa"/>
      <w:tblBorders>
        <w:top w:val="single" w:sz="6" w:space="0" w:color="auto"/>
        <w:bottom w:val="single" w:sz="6" w:space="0" w:color="auto"/>
      </w:tblBorders>
      <w:tblCellMar>
        <w:top w:w="0" w:type="dxa"/>
        <w:left w:w="0" w:type="dxa"/>
        <w:bottom w:w="0" w:type="dxa"/>
        <w:right w:w="0" w:type="dxa"/>
      </w:tblCellMar>
    </w:tblPr>
    <w:tcPr>
      <w:shd w:val="clear" w:color="auto" w:fill="auto"/>
    </w:tcPr>
  </w:style>
  <w:style w:type="character" w:styleId="PageNumber">
    <w:name w:val="page number"/>
    <w:basedOn w:val="DefaultParagraphFont"/>
    <w:rsid w:val="00C456A1"/>
  </w:style>
  <w:style w:type="paragraph" w:customStyle="1" w:styleId="SideBarSubhead">
    <w:name w:val="Side Bar Subhead"/>
    <w:basedOn w:val="Normal"/>
    <w:rsid w:val="008C56E7"/>
    <w:pPr>
      <w:spacing w:before="120" w:after="240"/>
      <w:ind w:left="288" w:right="288"/>
      <w:contextualSpacing/>
      <w:jc w:val="center"/>
    </w:pPr>
    <w:rPr>
      <w:rFonts w:ascii="Arial" w:hAnsi="Arial"/>
      <w:b/>
      <w:color w:val="808080"/>
      <w:sz w:val="21"/>
      <w:u w:val="single"/>
    </w:rPr>
  </w:style>
  <w:style w:type="paragraph" w:customStyle="1" w:styleId="SideBarBody">
    <w:name w:val="Side Bar Body"/>
    <w:basedOn w:val="Normal"/>
    <w:link w:val="SideBarBodyChar"/>
    <w:qFormat/>
    <w:rsid w:val="00B168E5"/>
    <w:pPr>
      <w:spacing w:before="120"/>
      <w:ind w:left="288" w:right="288"/>
    </w:pPr>
    <w:rPr>
      <w:rFonts w:ascii="HelveticaNeue Condensed" w:hAnsi="HelveticaNeue Condensed"/>
      <w:sz w:val="20"/>
    </w:rPr>
  </w:style>
  <w:style w:type="character" w:customStyle="1" w:styleId="SideBarBodyChar">
    <w:name w:val="Side Bar Body Char"/>
    <w:link w:val="SideBarBody"/>
    <w:rsid w:val="00B168E5"/>
    <w:rPr>
      <w:rFonts w:ascii="HelveticaNeue Condensed" w:eastAsiaTheme="minorHAnsi" w:hAnsi="HelveticaNeue Condensed" w:cstheme="minorBidi"/>
      <w:szCs w:val="22"/>
    </w:rPr>
  </w:style>
  <w:style w:type="paragraph" w:customStyle="1" w:styleId="ExerciseLast">
    <w:name w:val="Exercise Last"/>
    <w:basedOn w:val="Normal"/>
    <w:link w:val="ExerciseLastChar"/>
    <w:qFormat/>
    <w:rsid w:val="00B168E5"/>
    <w:pPr>
      <w:pBdr>
        <w:bottom w:val="single" w:sz="18" w:space="3" w:color="auto"/>
      </w:pBdr>
      <w:spacing w:before="120"/>
      <w:ind w:left="288" w:right="288"/>
    </w:pPr>
    <w:rPr>
      <w:rFonts w:ascii="HelveticaNeue Condensed" w:hAnsi="HelveticaNeue Condensed"/>
      <w:sz w:val="20"/>
    </w:rPr>
  </w:style>
  <w:style w:type="character" w:customStyle="1" w:styleId="ExerciseLastChar">
    <w:name w:val="Exercise Last Char"/>
    <w:link w:val="ExerciseLast"/>
    <w:rsid w:val="00B168E5"/>
    <w:rPr>
      <w:rFonts w:ascii="HelveticaNeue Condensed" w:eastAsiaTheme="minorHAnsi" w:hAnsi="HelveticaNeue Condensed" w:cstheme="minorBidi"/>
      <w:szCs w:val="22"/>
    </w:rPr>
  </w:style>
  <w:style w:type="paragraph" w:customStyle="1" w:styleId="SideBarLast">
    <w:name w:val="Side Bar Last"/>
    <w:basedOn w:val="Normal"/>
    <w:link w:val="SideBarLastChar"/>
    <w:qFormat/>
    <w:rsid w:val="00B168E5"/>
    <w:pPr>
      <w:pBdr>
        <w:bottom w:val="single" w:sz="18" w:space="3" w:color="auto"/>
      </w:pBdr>
      <w:spacing w:before="120"/>
      <w:ind w:left="288" w:right="288"/>
    </w:pPr>
    <w:rPr>
      <w:rFonts w:ascii="HelveticaNeue Condensed" w:hAnsi="HelveticaNeue Condensed"/>
      <w:sz w:val="20"/>
    </w:rPr>
  </w:style>
  <w:style w:type="character" w:customStyle="1" w:styleId="SideBarLastChar">
    <w:name w:val="Side Bar Last Char"/>
    <w:link w:val="SideBarLast"/>
    <w:rsid w:val="00B168E5"/>
    <w:rPr>
      <w:rFonts w:ascii="HelveticaNeue Condensed" w:eastAsiaTheme="minorHAnsi" w:hAnsi="HelveticaNeue Condensed" w:cstheme="minorBidi"/>
      <w:szCs w:val="22"/>
    </w:rPr>
  </w:style>
  <w:style w:type="paragraph" w:customStyle="1" w:styleId="SideBarBullet">
    <w:name w:val="Side Bar Bullet"/>
    <w:basedOn w:val="Normal"/>
    <w:rsid w:val="005C35C4"/>
    <w:pPr>
      <w:framePr w:wrap="notBeside" w:vAnchor="text" w:hAnchor="text" w:y="1"/>
      <w:numPr>
        <w:numId w:val="3"/>
      </w:numPr>
      <w:spacing w:before="120"/>
      <w:ind w:right="1152"/>
    </w:pPr>
    <w:rPr>
      <w:rFonts w:ascii="HelveticaNeue Condensed" w:hAnsi="HelveticaNeue Condensed"/>
      <w:sz w:val="20"/>
    </w:rPr>
  </w:style>
  <w:style w:type="paragraph" w:customStyle="1" w:styleId="ExerciseNum">
    <w:name w:val="Exercise Num"/>
    <w:basedOn w:val="Normal"/>
    <w:link w:val="ExerciseNumChar"/>
    <w:qFormat/>
    <w:rsid w:val="00B168E5"/>
    <w:pPr>
      <w:tabs>
        <w:tab w:val="num" w:pos="1224"/>
      </w:tabs>
      <w:spacing w:before="120"/>
      <w:ind w:left="1224" w:right="1152" w:hanging="360"/>
    </w:pPr>
    <w:rPr>
      <w:rFonts w:ascii="HelveticaNeue Condensed" w:hAnsi="HelveticaNeue Condensed"/>
      <w:sz w:val="20"/>
    </w:rPr>
  </w:style>
  <w:style w:type="character" w:customStyle="1" w:styleId="ExerciseNumChar">
    <w:name w:val="Exercise Num Char"/>
    <w:link w:val="ExerciseNum"/>
    <w:rsid w:val="00B168E5"/>
    <w:rPr>
      <w:rFonts w:ascii="HelveticaNeue Condensed" w:eastAsiaTheme="minorHAnsi" w:hAnsi="HelveticaNeue Condensed" w:cstheme="minorBidi"/>
      <w:szCs w:val="22"/>
    </w:rPr>
  </w:style>
  <w:style w:type="paragraph" w:customStyle="1" w:styleId="SideBarNum">
    <w:name w:val="Side Bar Num"/>
    <w:basedOn w:val="Normal"/>
    <w:link w:val="SideBarNumChar"/>
    <w:qFormat/>
    <w:rsid w:val="00B168E5"/>
    <w:pPr>
      <w:tabs>
        <w:tab w:val="num" w:pos="1224"/>
      </w:tabs>
      <w:spacing w:before="120"/>
      <w:ind w:left="1224" w:right="1152" w:hanging="360"/>
    </w:pPr>
    <w:rPr>
      <w:rFonts w:ascii="HelveticaNeue Condensed" w:hAnsi="HelveticaNeue Condensed"/>
      <w:sz w:val="20"/>
    </w:rPr>
  </w:style>
  <w:style w:type="character" w:customStyle="1" w:styleId="SideBarNumChar">
    <w:name w:val="Side Bar Num Char"/>
    <w:link w:val="SideBarNum"/>
    <w:rsid w:val="00B168E5"/>
    <w:rPr>
      <w:rFonts w:ascii="HelveticaNeue Condensed" w:eastAsiaTheme="minorHAnsi" w:hAnsi="HelveticaNeue Condensed" w:cstheme="minorBidi"/>
      <w:szCs w:val="22"/>
    </w:rPr>
  </w:style>
  <w:style w:type="paragraph" w:customStyle="1" w:styleId="SideBarHead">
    <w:name w:val="Side Bar Head"/>
    <w:basedOn w:val="Normal"/>
    <w:next w:val="Normal"/>
    <w:rsid w:val="00C16CBF"/>
    <w:pPr>
      <w:keepNext/>
      <w:keepLines/>
      <w:pBdr>
        <w:top w:val="single" w:sz="18" w:space="1" w:color="333333"/>
        <w:left w:val="single" w:sz="18" w:space="0" w:color="333333"/>
        <w:bottom w:val="single" w:sz="18" w:space="1" w:color="333333"/>
        <w:right w:val="single" w:sz="18" w:space="0" w:color="333333"/>
      </w:pBdr>
      <w:spacing w:before="360" w:after="240"/>
      <w:ind w:left="144" w:right="144"/>
      <w:contextualSpacing/>
      <w:jc w:val="center"/>
    </w:pPr>
    <w:rPr>
      <w:rFonts w:ascii="Arial" w:hAnsi="Arial"/>
      <w:b/>
      <w:caps/>
    </w:rPr>
  </w:style>
  <w:style w:type="paragraph" w:customStyle="1" w:styleId="FooterText">
    <w:name w:val="Footer Text"/>
    <w:rsid w:val="00686711"/>
    <w:pPr>
      <w:tabs>
        <w:tab w:val="center" w:pos="4680"/>
        <w:tab w:val="right" w:pos="9360"/>
      </w:tabs>
      <w:spacing w:before="240" w:after="480" w:line="276" w:lineRule="auto"/>
    </w:pPr>
    <w:rPr>
      <w:rFonts w:ascii="Utopia" w:hAnsi="Utopia"/>
    </w:rPr>
  </w:style>
  <w:style w:type="paragraph" w:customStyle="1" w:styleId="FMBookTitle">
    <w:name w:val="FM Book Title"/>
    <w:basedOn w:val="ChapterTitle"/>
    <w:rsid w:val="00B30B8A"/>
    <w:rPr>
      <w:rFonts w:ascii="HelveticaNeue MediumCond" w:hAnsi="HelveticaNeue MediumCond"/>
      <w:b w:val="0"/>
      <w:spacing w:val="-20"/>
    </w:rPr>
  </w:style>
  <w:style w:type="paragraph" w:customStyle="1" w:styleId="FMEdition">
    <w:name w:val="FM Edition"/>
    <w:basedOn w:val="Normal"/>
    <w:rsid w:val="00195810"/>
    <w:pPr>
      <w:jc w:val="center"/>
      <w:outlineLvl w:val="0"/>
    </w:pPr>
    <w:rPr>
      <w:rFonts w:ascii="HelveticaNeue MediumCond" w:hAnsi="HelveticaNeue MediumCond"/>
      <w:color w:val="808080"/>
      <w:sz w:val="48"/>
    </w:rPr>
  </w:style>
  <w:style w:type="paragraph" w:customStyle="1" w:styleId="FMCopyrightCredits">
    <w:name w:val="FM Copyright Credits"/>
    <w:basedOn w:val="Normal"/>
    <w:rsid w:val="005F7F62"/>
    <w:pPr>
      <w:spacing w:before="240"/>
      <w:ind w:left="648" w:hanging="288"/>
      <w:contextualSpacing/>
    </w:pPr>
    <w:rPr>
      <w:rFonts w:ascii="Utopia" w:hAnsi="Utopia"/>
      <w:sz w:val="18"/>
    </w:rPr>
  </w:style>
  <w:style w:type="paragraph" w:customStyle="1" w:styleId="FMCopyrightCreditsLast">
    <w:name w:val="FM Copyright Credits Last"/>
    <w:basedOn w:val="FMCopyrightCredits"/>
    <w:next w:val="FMCopyright"/>
    <w:rsid w:val="005F7F62"/>
    <w:pPr>
      <w:spacing w:before="0" w:after="240"/>
    </w:pPr>
  </w:style>
  <w:style w:type="paragraph" w:customStyle="1" w:styleId="FMHead">
    <w:name w:val="FM Head"/>
    <w:basedOn w:val="ChapterTitle"/>
    <w:rsid w:val="005F7F62"/>
    <w:rPr>
      <w:rFonts w:ascii="Trebuchet MS" w:hAnsi="Trebuchet MS"/>
      <w:spacing w:val="-20"/>
    </w:rPr>
  </w:style>
  <w:style w:type="paragraph" w:customStyle="1" w:styleId="TOC21">
    <w:name w:val="TOC 21"/>
    <w:basedOn w:val="Normal"/>
    <w:next w:val="Normal"/>
    <w:uiPriority w:val="39"/>
    <w:rsid w:val="00FC648F"/>
    <w:pPr>
      <w:tabs>
        <w:tab w:val="right" w:leader="dot" w:pos="8626"/>
      </w:tabs>
      <w:spacing w:before="240"/>
      <w:ind w:left="245"/>
    </w:pPr>
    <w:rPr>
      <w:rFonts w:ascii="HelveticaNeue MediumCond" w:hAnsi="HelveticaNeue MediumCond"/>
      <w:b/>
      <w:noProof/>
    </w:rPr>
  </w:style>
  <w:style w:type="paragraph" w:customStyle="1" w:styleId="TOC31">
    <w:name w:val="TOC 31"/>
    <w:basedOn w:val="Normal"/>
    <w:next w:val="Normal"/>
    <w:autoRedefine/>
    <w:uiPriority w:val="39"/>
    <w:rsid w:val="00FC648F"/>
    <w:pPr>
      <w:tabs>
        <w:tab w:val="right" w:leader="dot" w:pos="8626"/>
      </w:tabs>
      <w:spacing w:after="95"/>
      <w:ind w:left="475"/>
    </w:pPr>
    <w:rPr>
      <w:rFonts w:ascii="HelveticaNeue MediumCond" w:hAnsi="HelveticaNeue MediumCond"/>
    </w:rPr>
  </w:style>
  <w:style w:type="paragraph" w:customStyle="1" w:styleId="PartOpenerText">
    <w:name w:val="Part Opener Text"/>
    <w:basedOn w:val="Normal"/>
    <w:next w:val="BodyText"/>
    <w:semiHidden/>
    <w:rsid w:val="005F7F62"/>
    <w:pPr>
      <w:spacing w:before="120" w:line="360" w:lineRule="auto"/>
      <w:contextualSpacing/>
    </w:pPr>
    <w:rPr>
      <w:rFonts w:ascii="Trebuchet MS" w:hAnsi="Trebuchet MS"/>
      <w:b/>
      <w:spacing w:val="-6"/>
    </w:rPr>
  </w:style>
  <w:style w:type="table" w:customStyle="1" w:styleId="ApressTable">
    <w:name w:val="Apress Table"/>
    <w:basedOn w:val="TableNormal"/>
    <w:rsid w:val="00C16CBF"/>
    <w:pPr>
      <w:spacing w:before="120" w:after="120"/>
    </w:pPr>
    <w:rPr>
      <w:rFonts w:ascii="Utopia" w:hAnsi="Utopia"/>
      <w:sz w:val="18"/>
    </w:rPr>
    <w:tblPr>
      <w:tblInd w:w="0" w:type="dxa"/>
      <w:tblCellMar>
        <w:top w:w="0" w:type="dxa"/>
        <w:left w:w="0" w:type="dxa"/>
        <w:bottom w:w="0" w:type="dxa"/>
        <w:right w:w="0" w:type="dxa"/>
      </w:tblCellMar>
    </w:tblPr>
  </w:style>
  <w:style w:type="table" w:styleId="TableList3">
    <w:name w:val="Table List 3"/>
    <w:basedOn w:val="TableNormal"/>
    <w:semiHidden/>
    <w:locked/>
    <w:rsid w:val="0043083A"/>
    <w:pPr>
      <w:spacing w:after="120"/>
    </w:pPr>
    <w:tblPr>
      <w:tblInd w:w="0" w:type="dxa"/>
      <w:tblBorders>
        <w:top w:val="single" w:sz="12" w:space="0" w:color="000000"/>
        <w:bottom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paragraph" w:styleId="BodyTextIndent">
    <w:name w:val="Body Text Indent"/>
    <w:basedOn w:val="Normal"/>
    <w:link w:val="BodyTextIndentChar"/>
    <w:semiHidden/>
    <w:locked/>
    <w:rsid w:val="004B5B88"/>
    <w:pPr>
      <w:ind w:left="360"/>
    </w:pPr>
  </w:style>
  <w:style w:type="character" w:customStyle="1" w:styleId="BodyTextIndentChar">
    <w:name w:val="Body Text Indent Char"/>
    <w:link w:val="BodyTextIndent"/>
    <w:rsid w:val="004B5B88"/>
    <w:rPr>
      <w:sz w:val="24"/>
      <w:lang w:eastAsia="en-US"/>
    </w:rPr>
  </w:style>
  <w:style w:type="paragraph" w:styleId="BodyTextFirstIndent2">
    <w:name w:val="Body Text First Indent 2"/>
    <w:basedOn w:val="BodyTextIndent"/>
    <w:link w:val="BodyTextFirstIndent2Char"/>
    <w:semiHidden/>
    <w:locked/>
    <w:rsid w:val="004B5B88"/>
    <w:pPr>
      <w:ind w:firstLine="210"/>
    </w:pPr>
  </w:style>
  <w:style w:type="character" w:customStyle="1" w:styleId="BodyTextFirstIndent2Char">
    <w:name w:val="Body Text First Indent 2 Char"/>
    <w:basedOn w:val="BodyTextIndentChar"/>
    <w:link w:val="BodyTextFirstIndent2"/>
    <w:rsid w:val="004B5B88"/>
    <w:rPr>
      <w:sz w:val="24"/>
      <w:lang w:eastAsia="en-US"/>
    </w:rPr>
  </w:style>
  <w:style w:type="character" w:customStyle="1" w:styleId="NoteTipCautionChar">
    <w:name w:val="Note/Tip/Caution Char"/>
    <w:link w:val="NoteTipCaution"/>
    <w:rsid w:val="00CA1DC3"/>
    <w:rPr>
      <w:rFonts w:ascii="HelveticaNeue Condensed" w:hAnsi="HelveticaNeue Condensed"/>
      <w:lang w:eastAsia="en-US"/>
    </w:rPr>
  </w:style>
  <w:style w:type="character" w:customStyle="1" w:styleId="FooterChar">
    <w:name w:val="Footer Char"/>
    <w:link w:val="Footer"/>
    <w:rsid w:val="009448E5"/>
    <w:rPr>
      <w:rFonts w:ascii="Utopia" w:hAnsi="Utopia"/>
      <w:lang w:eastAsia="en-US"/>
    </w:rPr>
  </w:style>
  <w:style w:type="paragraph" w:styleId="Header">
    <w:name w:val="header"/>
    <w:basedOn w:val="Normal"/>
    <w:link w:val="HeaderChar"/>
    <w:locked/>
    <w:rsid w:val="00384E5F"/>
    <w:pPr>
      <w:tabs>
        <w:tab w:val="center" w:pos="4680"/>
        <w:tab w:val="right" w:pos="9360"/>
      </w:tabs>
    </w:pPr>
  </w:style>
  <w:style w:type="character" w:customStyle="1" w:styleId="HeaderChar">
    <w:name w:val="Header Char"/>
    <w:link w:val="Header"/>
    <w:rsid w:val="00384E5F"/>
    <w:rPr>
      <w:sz w:val="24"/>
      <w:lang w:eastAsia="en-US"/>
    </w:rPr>
  </w:style>
  <w:style w:type="character" w:styleId="CommentReference">
    <w:name w:val="annotation reference"/>
    <w:semiHidden/>
    <w:locked/>
    <w:rsid w:val="00876398"/>
    <w:rPr>
      <w:sz w:val="16"/>
      <w:szCs w:val="16"/>
    </w:rPr>
  </w:style>
  <w:style w:type="paragraph" w:styleId="CommentText">
    <w:name w:val="annotation text"/>
    <w:basedOn w:val="Normal"/>
    <w:link w:val="CommentTextChar"/>
    <w:semiHidden/>
    <w:locked/>
    <w:rsid w:val="00A2381D"/>
    <w:rPr>
      <w:rFonts w:ascii="Calibri" w:hAnsi="Calibri"/>
      <w:sz w:val="32"/>
    </w:rPr>
  </w:style>
  <w:style w:type="character" w:customStyle="1" w:styleId="CommentTextChar">
    <w:name w:val="Comment Text Char"/>
    <w:link w:val="CommentText"/>
    <w:semiHidden/>
    <w:rsid w:val="00A2381D"/>
    <w:rPr>
      <w:rFonts w:ascii="Calibri" w:eastAsiaTheme="minorHAnsi" w:hAnsi="Calibri" w:cstheme="minorBidi"/>
      <w:sz w:val="32"/>
      <w:szCs w:val="22"/>
    </w:rPr>
  </w:style>
  <w:style w:type="paragraph" w:customStyle="1" w:styleId="Figure">
    <w:name w:val="Figure"/>
    <w:next w:val="Normal"/>
    <w:rsid w:val="0023262B"/>
    <w:pPr>
      <w:keepNext/>
      <w:spacing w:before="240"/>
      <w:jc w:val="center"/>
    </w:pPr>
    <w:rPr>
      <w:rFonts w:ascii="Arial" w:hAnsi="Arial" w:cs="Arial"/>
      <w:sz w:val="18"/>
    </w:rPr>
  </w:style>
  <w:style w:type="character" w:customStyle="1" w:styleId="Heading7Char">
    <w:name w:val="Heading 7 Char"/>
    <w:link w:val="Heading7"/>
    <w:uiPriority w:val="9"/>
    <w:rsid w:val="00697123"/>
    <w:rPr>
      <w:rFonts w:ascii="Cambria" w:eastAsia="Times New Roman" w:hAnsi="Cambria" w:cs="Times New Roman"/>
      <w:b/>
      <w:bCs/>
      <w:i/>
      <w:iCs/>
    </w:rPr>
  </w:style>
  <w:style w:type="character" w:customStyle="1" w:styleId="Heading8Char">
    <w:name w:val="Heading 8 Char"/>
    <w:link w:val="Heading8"/>
    <w:uiPriority w:val="9"/>
    <w:rsid w:val="00697123"/>
    <w:rPr>
      <w:rFonts w:ascii="Cambria" w:eastAsia="Times New Roman" w:hAnsi="Cambria" w:cs="Times New Roman"/>
      <w:b/>
      <w:bCs/>
      <w:i/>
      <w:iCs/>
      <w:sz w:val="18"/>
      <w:szCs w:val="18"/>
    </w:rPr>
  </w:style>
  <w:style w:type="character" w:customStyle="1" w:styleId="Heading9Char">
    <w:name w:val="Heading 9 Char"/>
    <w:link w:val="Heading9"/>
    <w:uiPriority w:val="9"/>
    <w:rsid w:val="00697123"/>
    <w:rPr>
      <w:rFonts w:ascii="Cambria" w:eastAsia="Times New Roman" w:hAnsi="Cambria" w:cs="Times New Roman"/>
      <w:i/>
      <w:iCs/>
      <w:sz w:val="18"/>
      <w:szCs w:val="18"/>
    </w:rPr>
  </w:style>
  <w:style w:type="paragraph" w:customStyle="1" w:styleId="Body">
    <w:name w:val=".Body"/>
    <w:link w:val="BodyChar"/>
    <w:rsid w:val="00697123"/>
    <w:pPr>
      <w:tabs>
        <w:tab w:val="left" w:pos="360"/>
      </w:tabs>
      <w:suppressAutoHyphens/>
      <w:spacing w:after="240" w:line="250" w:lineRule="exact"/>
      <w:ind w:firstLine="360"/>
      <w:jc w:val="both"/>
    </w:pPr>
    <w:rPr>
      <w:rFonts w:ascii="Verdana" w:hAnsi="Verdana"/>
      <w:color w:val="000000"/>
      <w:sz w:val="16"/>
      <w:szCs w:val="22"/>
    </w:rPr>
  </w:style>
  <w:style w:type="character" w:customStyle="1" w:styleId="BodyChar">
    <w:name w:val=".Body Char"/>
    <w:link w:val="Body"/>
    <w:rsid w:val="00697123"/>
    <w:rPr>
      <w:rFonts w:ascii="Verdana" w:eastAsia="Times New Roman" w:hAnsi="Verdana"/>
      <w:color w:val="000000"/>
      <w:sz w:val="16"/>
      <w:szCs w:val="22"/>
      <w:lang w:bidi="ar-SA"/>
    </w:rPr>
  </w:style>
  <w:style w:type="paragraph" w:customStyle="1" w:styleId="ListBullet">
    <w:name w:val=".List Bullet"/>
    <w:basedOn w:val="Normal"/>
    <w:rsid w:val="00697123"/>
    <w:pPr>
      <w:widowControl w:val="0"/>
      <w:numPr>
        <w:numId w:val="8"/>
      </w:numPr>
      <w:tabs>
        <w:tab w:val="clear" w:pos="540"/>
        <w:tab w:val="num" w:pos="360"/>
      </w:tabs>
      <w:suppressAutoHyphens/>
      <w:spacing w:before="80" w:after="80" w:line="240" w:lineRule="exact"/>
      <w:ind w:left="720" w:firstLine="274"/>
      <w:jc w:val="both"/>
    </w:pPr>
    <w:rPr>
      <w:rFonts w:ascii="Verdana" w:hAnsi="Verdana"/>
      <w:sz w:val="16"/>
    </w:rPr>
  </w:style>
  <w:style w:type="paragraph" w:customStyle="1" w:styleId="TableBody">
    <w:name w:val=".Table Body"/>
    <w:rsid w:val="00697123"/>
    <w:pPr>
      <w:spacing w:before="120" w:after="240" w:line="240" w:lineRule="exact"/>
      <w:ind w:left="720" w:firstLine="274"/>
    </w:pPr>
    <w:rPr>
      <w:rFonts w:ascii="Arial" w:hAnsi="Arial"/>
      <w:bCs/>
      <w:color w:val="000000"/>
      <w:sz w:val="16"/>
      <w:szCs w:val="22"/>
    </w:rPr>
  </w:style>
  <w:style w:type="paragraph" w:customStyle="1" w:styleId="TableHead0">
    <w:name w:val=".Table Head"/>
    <w:basedOn w:val="TableBody"/>
    <w:next w:val="TableBody"/>
    <w:rsid w:val="00697123"/>
  </w:style>
  <w:style w:type="paragraph" w:customStyle="1" w:styleId="COChapterNumber">
    <w:name w:val="CO Chapter Number"/>
    <w:next w:val="COChapterTitle"/>
    <w:rsid w:val="00697123"/>
    <w:pPr>
      <w:widowControl w:val="0"/>
      <w:numPr>
        <w:numId w:val="9"/>
      </w:numPr>
      <w:spacing w:after="240" w:line="480" w:lineRule="atLeast"/>
      <w:jc w:val="right"/>
    </w:pPr>
    <w:rPr>
      <w:rFonts w:ascii="Arial" w:hAnsi="Arial"/>
      <w:b/>
      <w:i/>
      <w:color w:val="960000"/>
      <w:spacing w:val="20"/>
      <w:sz w:val="96"/>
      <w:szCs w:val="22"/>
    </w:rPr>
  </w:style>
  <w:style w:type="paragraph" w:customStyle="1" w:styleId="COChapterTitle">
    <w:name w:val="CO Chapter Title"/>
    <w:next w:val="Body1"/>
    <w:rsid w:val="00697123"/>
    <w:pPr>
      <w:widowControl w:val="0"/>
      <w:spacing w:after="2000" w:line="599" w:lineRule="atLeast"/>
      <w:ind w:left="720" w:firstLine="274"/>
      <w:jc w:val="right"/>
    </w:pPr>
    <w:rPr>
      <w:rFonts w:ascii="Arial" w:hAnsi="Arial"/>
      <w:i/>
      <w:color w:val="960000"/>
      <w:sz w:val="48"/>
      <w:szCs w:val="22"/>
    </w:rPr>
  </w:style>
  <w:style w:type="paragraph" w:customStyle="1" w:styleId="Body1">
    <w:name w:val=".Body 1"/>
    <w:basedOn w:val="Body"/>
    <w:next w:val="Body"/>
    <w:link w:val="Body1Char"/>
    <w:rsid w:val="00697123"/>
    <w:pPr>
      <w:ind w:firstLine="0"/>
    </w:pPr>
  </w:style>
  <w:style w:type="paragraph" w:customStyle="1" w:styleId="FigureCaption0">
    <w:name w:val=".Figure Caption"/>
    <w:next w:val="Body"/>
    <w:rsid w:val="00697123"/>
    <w:pPr>
      <w:widowControl w:val="0"/>
      <w:spacing w:before="160" w:after="360" w:line="200" w:lineRule="exact"/>
      <w:ind w:left="720" w:firstLine="274"/>
    </w:pPr>
    <w:rPr>
      <w:rFonts w:ascii="Arial" w:hAnsi="Arial"/>
      <w:color w:val="960000"/>
      <w:sz w:val="16"/>
      <w:szCs w:val="22"/>
    </w:rPr>
  </w:style>
  <w:style w:type="paragraph" w:customStyle="1" w:styleId="Head1">
    <w:name w:val=".Head 1"/>
    <w:next w:val="Body1"/>
    <w:rsid w:val="00697123"/>
    <w:pPr>
      <w:keepNext/>
      <w:widowControl w:val="0"/>
      <w:numPr>
        <w:ilvl w:val="1"/>
        <w:numId w:val="9"/>
      </w:numPr>
      <w:tabs>
        <w:tab w:val="left" w:pos="720"/>
      </w:tabs>
      <w:spacing w:before="160" w:after="40" w:line="250" w:lineRule="exact"/>
    </w:pPr>
    <w:rPr>
      <w:rFonts w:ascii="Arial" w:hAnsi="Arial"/>
      <w:b/>
      <w:i/>
      <w:color w:val="960000"/>
      <w:sz w:val="24"/>
      <w:szCs w:val="22"/>
    </w:rPr>
  </w:style>
  <w:style w:type="paragraph" w:customStyle="1" w:styleId="Head2">
    <w:name w:val=".Head 2"/>
    <w:basedOn w:val="Head1"/>
    <w:next w:val="Body1"/>
    <w:rsid w:val="00697123"/>
    <w:pPr>
      <w:numPr>
        <w:ilvl w:val="0"/>
        <w:numId w:val="0"/>
      </w:numPr>
      <w:tabs>
        <w:tab w:val="clear" w:pos="720"/>
      </w:tabs>
    </w:pPr>
    <w:rPr>
      <w:sz w:val="20"/>
    </w:rPr>
  </w:style>
  <w:style w:type="paragraph" w:customStyle="1" w:styleId="ListNumbered">
    <w:name w:val=".List Numbered"/>
    <w:rsid w:val="00697123"/>
    <w:pPr>
      <w:numPr>
        <w:numId w:val="10"/>
      </w:numPr>
      <w:spacing w:before="80" w:after="80" w:line="240" w:lineRule="exact"/>
    </w:pPr>
    <w:rPr>
      <w:rFonts w:ascii="Verdana" w:hAnsi="Verdana"/>
      <w:color w:val="000000"/>
      <w:sz w:val="16"/>
      <w:szCs w:val="22"/>
    </w:rPr>
  </w:style>
  <w:style w:type="paragraph" w:customStyle="1" w:styleId="GlossaryTerm">
    <w:name w:val=".Glossary Term"/>
    <w:basedOn w:val="Body1"/>
    <w:next w:val="GlossaryDefinition"/>
    <w:rsid w:val="00697123"/>
    <w:rPr>
      <w:b/>
    </w:rPr>
  </w:style>
  <w:style w:type="paragraph" w:customStyle="1" w:styleId="GlossaryDefinition">
    <w:name w:val=".Glossary Definition"/>
    <w:basedOn w:val="GlossaryTerm"/>
    <w:next w:val="GlossaryTerm"/>
    <w:rsid w:val="00697123"/>
    <w:pPr>
      <w:spacing w:after="120"/>
    </w:pPr>
    <w:rPr>
      <w:b w:val="0"/>
    </w:rPr>
  </w:style>
  <w:style w:type="paragraph" w:customStyle="1" w:styleId="TableCaption0">
    <w:name w:val=".Table Caption"/>
    <w:next w:val="Normal"/>
    <w:rsid w:val="00697123"/>
    <w:pPr>
      <w:widowControl w:val="0"/>
      <w:spacing w:before="240" w:after="120" w:line="200" w:lineRule="atLeast"/>
      <w:ind w:left="720" w:firstLine="274"/>
      <w:jc w:val="both"/>
    </w:pPr>
    <w:rPr>
      <w:rFonts w:ascii="Arial" w:hAnsi="Arial"/>
      <w:color w:val="960000"/>
      <w:sz w:val="18"/>
      <w:szCs w:val="22"/>
    </w:rPr>
  </w:style>
  <w:style w:type="paragraph" w:customStyle="1" w:styleId="Code0">
    <w:name w:val=".Code"/>
    <w:link w:val="CodeChar0"/>
    <w:rsid w:val="00697123"/>
    <w:pPr>
      <w:widowControl w:val="0"/>
      <w:spacing w:after="240" w:line="250" w:lineRule="exact"/>
      <w:ind w:left="270" w:firstLine="274"/>
    </w:pPr>
    <w:rPr>
      <w:rFonts w:ascii="Courier New" w:hAnsi="Courier New"/>
      <w:noProof/>
      <w:snapToGrid w:val="0"/>
      <w:color w:val="000000"/>
      <w:sz w:val="16"/>
      <w:szCs w:val="22"/>
    </w:rPr>
  </w:style>
  <w:style w:type="character" w:customStyle="1" w:styleId="CodeChar0">
    <w:name w:val=".Code Char"/>
    <w:link w:val="Code0"/>
    <w:rsid w:val="00697123"/>
    <w:rPr>
      <w:rFonts w:ascii="Courier New" w:eastAsia="Times New Roman" w:hAnsi="Courier New"/>
      <w:noProof/>
      <w:snapToGrid w:val="0"/>
      <w:color w:val="000000"/>
      <w:sz w:val="16"/>
      <w:szCs w:val="22"/>
      <w:lang w:bidi="ar-SA"/>
    </w:rPr>
  </w:style>
  <w:style w:type="paragraph" w:customStyle="1" w:styleId="CodeAnnotation">
    <w:name w:val=".Code Annotation"/>
    <w:rsid w:val="00697123"/>
    <w:pPr>
      <w:spacing w:after="240" w:line="190" w:lineRule="exact"/>
      <w:ind w:left="360" w:firstLine="274"/>
    </w:pPr>
    <w:rPr>
      <w:rFonts w:ascii="Arial" w:hAnsi="Arial"/>
      <w:b/>
      <w:sz w:val="15"/>
      <w:szCs w:val="22"/>
    </w:rPr>
  </w:style>
  <w:style w:type="paragraph" w:customStyle="1" w:styleId="Head3">
    <w:name w:val=".Head 3"/>
    <w:basedOn w:val="Head2"/>
    <w:next w:val="Body1"/>
    <w:rsid w:val="00697123"/>
    <w:pPr>
      <w:spacing w:before="100" w:after="20"/>
    </w:pPr>
    <w:rPr>
      <w:i w:val="0"/>
      <w:smallCaps/>
      <w:sz w:val="16"/>
    </w:rPr>
  </w:style>
  <w:style w:type="character" w:customStyle="1" w:styleId="CalloutHead">
    <w:name w:val=".Callout Head"/>
    <w:rsid w:val="00697123"/>
    <w:rPr>
      <w:rFonts w:ascii="Arial" w:hAnsi="Arial"/>
      <w:b/>
      <w:caps/>
      <w:color w:val="960000"/>
      <w:sz w:val="17"/>
    </w:rPr>
  </w:style>
  <w:style w:type="paragraph" w:customStyle="1" w:styleId="Callout">
    <w:name w:val=".Callout"/>
    <w:basedOn w:val="Body"/>
    <w:rsid w:val="00697123"/>
    <w:pPr>
      <w:spacing w:before="240" w:line="240" w:lineRule="exact"/>
      <w:ind w:left="360" w:right="360" w:firstLine="0"/>
    </w:pPr>
    <w:rPr>
      <w:sz w:val="15"/>
    </w:rPr>
  </w:style>
  <w:style w:type="paragraph" w:customStyle="1" w:styleId="CodeListingCaption">
    <w:name w:val=".Code Listing Caption"/>
    <w:next w:val="Code0"/>
    <w:rsid w:val="00697123"/>
    <w:pPr>
      <w:shd w:val="clear" w:color="7E0000" w:fill="960000"/>
      <w:spacing w:before="200" w:after="120" w:line="220" w:lineRule="exact"/>
      <w:ind w:left="720" w:firstLine="274"/>
    </w:pPr>
    <w:rPr>
      <w:rFonts w:ascii="Arial" w:hAnsi="Arial"/>
      <w:b/>
      <w:sz w:val="18"/>
      <w:szCs w:val="22"/>
    </w:rPr>
  </w:style>
  <w:style w:type="paragraph" w:customStyle="1" w:styleId="SidebarHead0">
    <w:name w:val=".Sidebar Head"/>
    <w:basedOn w:val="Callout"/>
    <w:next w:val="Sidebar"/>
    <w:rsid w:val="00697123"/>
  </w:style>
  <w:style w:type="paragraph" w:customStyle="1" w:styleId="Sidebar">
    <w:name w:val=".Sidebar"/>
    <w:basedOn w:val="Callout"/>
    <w:rsid w:val="00697123"/>
  </w:style>
  <w:style w:type="paragraph" w:styleId="BalloonText">
    <w:name w:val="Balloon Text"/>
    <w:basedOn w:val="Normal"/>
    <w:link w:val="BalloonTextChar"/>
    <w:locked/>
    <w:rsid w:val="00697123"/>
    <w:pPr>
      <w:spacing w:after="240" w:line="250" w:lineRule="exact"/>
      <w:ind w:left="720" w:firstLine="274"/>
    </w:pPr>
    <w:rPr>
      <w:rFonts w:ascii="Tahoma" w:hAnsi="Tahoma" w:cs="Tahoma"/>
      <w:sz w:val="16"/>
      <w:szCs w:val="16"/>
    </w:rPr>
  </w:style>
  <w:style w:type="character" w:customStyle="1" w:styleId="BalloonTextChar">
    <w:name w:val="Balloon Text Char"/>
    <w:link w:val="BalloonText"/>
    <w:rsid w:val="00697123"/>
    <w:rPr>
      <w:rFonts w:ascii="Tahoma" w:eastAsia="Times New Roman" w:hAnsi="Tahoma" w:cs="Tahoma"/>
      <w:sz w:val="16"/>
      <w:szCs w:val="16"/>
    </w:rPr>
  </w:style>
  <w:style w:type="character" w:customStyle="1" w:styleId="CodeinTable">
    <w:name w:val=".Code in Table"/>
    <w:rsid w:val="00697123"/>
    <w:rPr>
      <w:rFonts w:ascii="Courier New" w:hAnsi="Courier New"/>
      <w:color w:val="auto"/>
      <w:sz w:val="17"/>
      <w:szCs w:val="20"/>
      <w:u w:val="none"/>
    </w:rPr>
  </w:style>
  <w:style w:type="character" w:customStyle="1" w:styleId="CodeinText">
    <w:name w:val=".Code in Text"/>
    <w:rsid w:val="00697123"/>
    <w:rPr>
      <w:rFonts w:ascii="Courier New" w:hAnsi="Courier New"/>
      <w:color w:val="auto"/>
      <w:sz w:val="18"/>
      <w:szCs w:val="20"/>
      <w:u w:val="none"/>
    </w:rPr>
  </w:style>
  <w:style w:type="paragraph" w:customStyle="1" w:styleId="ListBody">
    <w:name w:val=".List Body"/>
    <w:rsid w:val="00697123"/>
    <w:pPr>
      <w:spacing w:before="80" w:after="80" w:line="240" w:lineRule="exact"/>
      <w:ind w:left="540" w:firstLine="274"/>
    </w:pPr>
    <w:rPr>
      <w:rFonts w:ascii="Verdana" w:hAnsi="Verdana"/>
      <w:color w:val="000000"/>
      <w:sz w:val="16"/>
      <w:szCs w:val="22"/>
    </w:rPr>
  </w:style>
  <w:style w:type="character" w:customStyle="1" w:styleId="Bold">
    <w:name w:val=".Bold"/>
    <w:rsid w:val="00697123"/>
    <w:rPr>
      <w:b/>
    </w:rPr>
  </w:style>
  <w:style w:type="character" w:customStyle="1" w:styleId="Italics">
    <w:name w:val=".Italics"/>
    <w:rsid w:val="00697123"/>
    <w:rPr>
      <w:i/>
    </w:rPr>
  </w:style>
  <w:style w:type="paragraph" w:customStyle="1" w:styleId="TypesetterNote">
    <w:name w:val=".Typesetter Note"/>
    <w:basedOn w:val="Body1"/>
    <w:next w:val="Body"/>
    <w:rsid w:val="00697123"/>
    <w:pPr>
      <w:spacing w:before="240"/>
    </w:pPr>
    <w:rPr>
      <w:rFonts w:ascii="Arial" w:hAnsi="Arial" w:cs="Arial"/>
      <w:b/>
      <w:bCs/>
      <w:color w:val="3366FF"/>
      <w:sz w:val="24"/>
    </w:rPr>
  </w:style>
  <w:style w:type="character" w:customStyle="1" w:styleId="Underline">
    <w:name w:val=".Underline"/>
    <w:rsid w:val="00697123"/>
    <w:rPr>
      <w:u w:val="single"/>
    </w:rPr>
  </w:style>
  <w:style w:type="paragraph" w:customStyle="1" w:styleId="Quote0">
    <w:name w:val=".Quote"/>
    <w:basedOn w:val="Body"/>
    <w:next w:val="Normal"/>
    <w:rsid w:val="00697123"/>
    <w:pPr>
      <w:spacing w:before="240"/>
      <w:ind w:right="720" w:firstLine="0"/>
    </w:pPr>
    <w:rPr>
      <w:szCs w:val="21"/>
    </w:rPr>
  </w:style>
  <w:style w:type="paragraph" w:customStyle="1" w:styleId="QuoteSource0">
    <w:name w:val=".Quote Source"/>
    <w:basedOn w:val="Quote0"/>
    <w:next w:val="Body"/>
    <w:rsid w:val="00697123"/>
  </w:style>
  <w:style w:type="paragraph" w:styleId="TOC1">
    <w:name w:val="toc 1"/>
    <w:basedOn w:val="Normal"/>
    <w:next w:val="Normal"/>
    <w:autoRedefine/>
    <w:locked/>
    <w:rsid w:val="00697123"/>
    <w:pPr>
      <w:spacing w:after="240" w:line="250" w:lineRule="exact"/>
      <w:ind w:left="720" w:firstLine="274"/>
    </w:pPr>
  </w:style>
  <w:style w:type="paragraph" w:styleId="TOC2">
    <w:name w:val="toc 2"/>
    <w:basedOn w:val="Normal"/>
    <w:next w:val="Normal"/>
    <w:autoRedefine/>
    <w:locked/>
    <w:rsid w:val="00697123"/>
    <w:pPr>
      <w:spacing w:after="240" w:line="250" w:lineRule="exact"/>
      <w:ind w:left="200" w:firstLine="274"/>
    </w:pPr>
  </w:style>
  <w:style w:type="paragraph" w:styleId="TOC3">
    <w:name w:val="toc 3"/>
    <w:basedOn w:val="Normal"/>
    <w:next w:val="Normal"/>
    <w:autoRedefine/>
    <w:locked/>
    <w:rsid w:val="00697123"/>
    <w:pPr>
      <w:spacing w:after="240" w:line="250" w:lineRule="exact"/>
      <w:ind w:left="400" w:firstLine="274"/>
    </w:pPr>
  </w:style>
  <w:style w:type="paragraph" w:styleId="TOC4">
    <w:name w:val="toc 4"/>
    <w:basedOn w:val="Normal"/>
    <w:next w:val="Normal"/>
    <w:autoRedefine/>
    <w:locked/>
    <w:rsid w:val="00697123"/>
    <w:pPr>
      <w:spacing w:after="240" w:line="250" w:lineRule="exact"/>
      <w:ind w:left="600" w:firstLine="274"/>
    </w:pPr>
  </w:style>
  <w:style w:type="paragraph" w:styleId="TOC5">
    <w:name w:val="toc 5"/>
    <w:basedOn w:val="Normal"/>
    <w:next w:val="Normal"/>
    <w:autoRedefine/>
    <w:locked/>
    <w:rsid w:val="00697123"/>
    <w:pPr>
      <w:spacing w:after="240" w:line="250" w:lineRule="exact"/>
      <w:ind w:left="800" w:firstLine="274"/>
    </w:pPr>
  </w:style>
  <w:style w:type="paragraph" w:styleId="TOC6">
    <w:name w:val="toc 6"/>
    <w:basedOn w:val="Normal"/>
    <w:next w:val="Normal"/>
    <w:autoRedefine/>
    <w:locked/>
    <w:rsid w:val="00697123"/>
    <w:pPr>
      <w:spacing w:after="240" w:line="250" w:lineRule="exact"/>
      <w:ind w:left="1000" w:firstLine="274"/>
    </w:pPr>
  </w:style>
  <w:style w:type="paragraph" w:styleId="TOC7">
    <w:name w:val="toc 7"/>
    <w:basedOn w:val="Normal"/>
    <w:next w:val="Normal"/>
    <w:autoRedefine/>
    <w:locked/>
    <w:rsid w:val="00697123"/>
    <w:pPr>
      <w:spacing w:after="240" w:line="250" w:lineRule="exact"/>
      <w:ind w:left="1200" w:firstLine="274"/>
    </w:pPr>
  </w:style>
  <w:style w:type="paragraph" w:styleId="TOC8">
    <w:name w:val="toc 8"/>
    <w:basedOn w:val="Normal"/>
    <w:next w:val="Normal"/>
    <w:autoRedefine/>
    <w:locked/>
    <w:rsid w:val="00697123"/>
    <w:pPr>
      <w:spacing w:after="240" w:line="250" w:lineRule="exact"/>
      <w:ind w:left="1400" w:firstLine="274"/>
    </w:pPr>
  </w:style>
  <w:style w:type="paragraph" w:styleId="TOC9">
    <w:name w:val="toc 9"/>
    <w:basedOn w:val="Normal"/>
    <w:next w:val="Normal"/>
    <w:autoRedefine/>
    <w:locked/>
    <w:rsid w:val="00697123"/>
    <w:pPr>
      <w:spacing w:after="240" w:line="250" w:lineRule="exact"/>
      <w:ind w:left="1600" w:firstLine="274"/>
    </w:pPr>
  </w:style>
  <w:style w:type="character" w:customStyle="1" w:styleId="BoldItalics">
    <w:name w:val=".Bold Italics"/>
    <w:rsid w:val="00697123"/>
    <w:rPr>
      <w:b/>
      <w:i/>
    </w:rPr>
  </w:style>
  <w:style w:type="paragraph" w:customStyle="1" w:styleId="CodeAnnotationBody">
    <w:name w:val=".Code Annotation Body"/>
    <w:basedOn w:val="Body1"/>
    <w:rsid w:val="00697123"/>
    <w:pPr>
      <w:spacing w:after="120"/>
    </w:pPr>
  </w:style>
  <w:style w:type="paragraph" w:customStyle="1" w:styleId="Figure0">
    <w:name w:val=".Figure"/>
    <w:basedOn w:val="Normal"/>
    <w:next w:val="FigureCaption0"/>
    <w:rsid w:val="00697123"/>
    <w:pPr>
      <w:spacing w:before="240" w:line="250" w:lineRule="exact"/>
      <w:ind w:left="720" w:firstLine="274"/>
    </w:pPr>
  </w:style>
  <w:style w:type="paragraph" w:styleId="FootnoteText">
    <w:name w:val="footnote text"/>
    <w:basedOn w:val="Normal"/>
    <w:link w:val="FootnoteTextChar"/>
    <w:locked/>
    <w:rsid w:val="00697123"/>
    <w:pPr>
      <w:spacing w:after="240" w:line="250" w:lineRule="exact"/>
      <w:ind w:left="720" w:firstLine="274"/>
    </w:pPr>
    <w:rPr>
      <w:rFonts w:ascii="Verdana" w:hAnsi="Verdana"/>
      <w:sz w:val="13"/>
    </w:rPr>
  </w:style>
  <w:style w:type="character" w:customStyle="1" w:styleId="FootnoteTextChar">
    <w:name w:val="Footnote Text Char"/>
    <w:link w:val="FootnoteText"/>
    <w:rsid w:val="00697123"/>
    <w:rPr>
      <w:rFonts w:ascii="Verdana" w:eastAsia="Times New Roman" w:hAnsi="Verdana" w:cs="Times New Roman"/>
      <w:sz w:val="13"/>
      <w:szCs w:val="22"/>
    </w:rPr>
  </w:style>
  <w:style w:type="paragraph" w:customStyle="1" w:styleId="TableFooter">
    <w:name w:val=".Table Footer"/>
    <w:basedOn w:val="Normal"/>
    <w:rsid w:val="00697123"/>
    <w:pPr>
      <w:widowControl w:val="0"/>
      <w:spacing w:line="200" w:lineRule="atLeast"/>
      <w:ind w:left="720" w:firstLine="274"/>
      <w:contextualSpacing/>
    </w:pPr>
    <w:rPr>
      <w:rFonts w:ascii="Verdana" w:hAnsi="Verdana"/>
      <w:sz w:val="14"/>
    </w:rPr>
  </w:style>
  <w:style w:type="character" w:styleId="FootnoteReference">
    <w:name w:val="footnote reference"/>
    <w:locked/>
    <w:rsid w:val="00697123"/>
    <w:rPr>
      <w:vertAlign w:val="superscript"/>
    </w:rPr>
  </w:style>
  <w:style w:type="character" w:customStyle="1" w:styleId="CodeAqua">
    <w:name w:val=".Code Aqua"/>
    <w:rsid w:val="00697123"/>
    <w:rPr>
      <w:rFonts w:ascii="Courier New" w:hAnsi="Courier New"/>
      <w:color w:val="9DEDFF"/>
      <w:sz w:val="16"/>
    </w:rPr>
  </w:style>
  <w:style w:type="character" w:customStyle="1" w:styleId="CodeBoldItalic">
    <w:name w:val=".Code Bold Italic"/>
    <w:rsid w:val="00697123"/>
    <w:rPr>
      <w:rFonts w:ascii="Courier New" w:hAnsi="Courier New"/>
      <w:b/>
      <w:i/>
      <w:sz w:val="16"/>
    </w:rPr>
  </w:style>
  <w:style w:type="character" w:customStyle="1" w:styleId="CodeBlueDark">
    <w:name w:val=".Code Blue (Dark)"/>
    <w:rsid w:val="00697123"/>
    <w:rPr>
      <w:rFonts w:ascii="Courier New" w:hAnsi="Courier New" w:cs="Courier New"/>
      <w:color w:val="0000FF"/>
      <w:sz w:val="16"/>
    </w:rPr>
  </w:style>
  <w:style w:type="character" w:customStyle="1" w:styleId="CodeBlueLight">
    <w:name w:val=".Code Blue (Light)"/>
    <w:rsid w:val="00697123"/>
    <w:rPr>
      <w:rFonts w:ascii="Courier New" w:hAnsi="Courier New" w:cs="Courier New"/>
      <w:color w:val="0066FF"/>
      <w:sz w:val="16"/>
    </w:rPr>
  </w:style>
  <w:style w:type="character" w:customStyle="1" w:styleId="CodeBrown">
    <w:name w:val=".Code Brown"/>
    <w:rsid w:val="00697123"/>
    <w:rPr>
      <w:rFonts w:ascii="Courier New" w:hAnsi="Courier New"/>
      <w:color w:val="E16F15"/>
      <w:sz w:val="16"/>
    </w:rPr>
  </w:style>
  <w:style w:type="character" w:customStyle="1" w:styleId="CodeGreen">
    <w:name w:val=".Code Green"/>
    <w:rsid w:val="00697123"/>
    <w:rPr>
      <w:rFonts w:ascii="Courier New" w:hAnsi="Courier New"/>
      <w:color w:val="008000"/>
      <w:sz w:val="16"/>
    </w:rPr>
  </w:style>
  <w:style w:type="character" w:customStyle="1" w:styleId="CodeRedBright">
    <w:name w:val=".Code Red (Bright)"/>
    <w:rsid w:val="00697123"/>
    <w:rPr>
      <w:rFonts w:ascii="Courier New" w:hAnsi="Courier New" w:cs="Courier New"/>
      <w:color w:val="FF003A"/>
      <w:sz w:val="16"/>
    </w:rPr>
  </w:style>
  <w:style w:type="character" w:customStyle="1" w:styleId="CodeRedDark">
    <w:name w:val=".Code Red (Dark)"/>
    <w:rsid w:val="00697123"/>
    <w:rPr>
      <w:rFonts w:ascii="Courier New" w:hAnsi="Courier New" w:cs="Courier New"/>
      <w:color w:val="A31515"/>
      <w:sz w:val="16"/>
    </w:rPr>
  </w:style>
  <w:style w:type="paragraph" w:styleId="CommentSubject">
    <w:name w:val="annotation subject"/>
    <w:basedOn w:val="CommentText"/>
    <w:next w:val="CommentText"/>
    <w:link w:val="CommentSubjectChar"/>
    <w:locked/>
    <w:rsid w:val="00697123"/>
    <w:pPr>
      <w:spacing w:after="240" w:line="250" w:lineRule="exact"/>
      <w:ind w:left="720" w:firstLine="274"/>
    </w:pPr>
    <w:rPr>
      <w:b/>
      <w:bCs/>
      <w:sz w:val="22"/>
    </w:rPr>
  </w:style>
  <w:style w:type="character" w:customStyle="1" w:styleId="CommentSubjectChar">
    <w:name w:val="Comment Subject Char"/>
    <w:link w:val="CommentSubject"/>
    <w:rsid w:val="00697123"/>
    <w:rPr>
      <w:rFonts w:ascii="Calibri" w:eastAsia="Times New Roman" w:hAnsi="Calibri" w:cs="Times New Roman"/>
      <w:b/>
      <w:bCs/>
      <w:sz w:val="22"/>
      <w:szCs w:val="22"/>
      <w:lang w:eastAsia="en-US"/>
    </w:rPr>
  </w:style>
  <w:style w:type="character" w:customStyle="1" w:styleId="CodeStrikethrough">
    <w:name w:val=".Code Strikethrough"/>
    <w:rsid w:val="00697123"/>
    <w:rPr>
      <w:rFonts w:ascii="Times New Roman" w:hAnsi="Times New Roman"/>
      <w:strike/>
      <w:dstrike w:val="0"/>
      <w:sz w:val="16"/>
    </w:rPr>
  </w:style>
  <w:style w:type="paragraph" w:styleId="Caption">
    <w:name w:val="caption"/>
    <w:basedOn w:val="Normal"/>
    <w:next w:val="Normal"/>
    <w:uiPriority w:val="35"/>
    <w:unhideWhenUsed/>
    <w:qFormat/>
    <w:rsid w:val="00697123"/>
    <w:pPr>
      <w:spacing w:after="240" w:line="250" w:lineRule="exact"/>
      <w:ind w:left="720" w:firstLine="274"/>
    </w:pPr>
    <w:rPr>
      <w:b/>
      <w:bCs/>
      <w:sz w:val="18"/>
      <w:szCs w:val="18"/>
    </w:rPr>
  </w:style>
  <w:style w:type="character" w:customStyle="1" w:styleId="CodeUnderline">
    <w:name w:val=".Code Underline"/>
    <w:rsid w:val="00697123"/>
    <w:rPr>
      <w:rFonts w:ascii="Courier New" w:hAnsi="Courier New"/>
      <w:sz w:val="16"/>
      <w:u w:val="single"/>
    </w:rPr>
  </w:style>
  <w:style w:type="character" w:customStyle="1" w:styleId="WW8Num2z0">
    <w:name w:val="WW8Num2z0"/>
    <w:locked/>
    <w:rsid w:val="00697123"/>
    <w:rPr>
      <w:rFonts w:ascii="Wingdings" w:hAnsi="Wingdings"/>
    </w:rPr>
  </w:style>
  <w:style w:type="character" w:customStyle="1" w:styleId="CodeItalic">
    <w:name w:val=".Code Italic"/>
    <w:rsid w:val="00697123"/>
    <w:rPr>
      <w:rFonts w:ascii="Courier New" w:hAnsi="Courier New"/>
      <w:i/>
      <w:sz w:val="16"/>
    </w:rPr>
  </w:style>
  <w:style w:type="character" w:customStyle="1" w:styleId="WW-Absatz-Standardschriftart">
    <w:name w:val="WW-Absatz-Standardschriftart"/>
    <w:locked/>
    <w:rsid w:val="00697123"/>
  </w:style>
  <w:style w:type="character" w:customStyle="1" w:styleId="WW-WW8Num2z0">
    <w:name w:val="WW-WW8Num2z0"/>
    <w:locked/>
    <w:rsid w:val="00697123"/>
    <w:rPr>
      <w:rFonts w:ascii="Wingdings" w:hAnsi="Wingdings"/>
    </w:rPr>
  </w:style>
  <w:style w:type="character" w:customStyle="1" w:styleId="WW-Absatz-Standardschriftart1">
    <w:name w:val="WW-Absatz-Standardschriftart1"/>
    <w:locked/>
    <w:rsid w:val="00697123"/>
  </w:style>
  <w:style w:type="character" w:customStyle="1" w:styleId="WW-WW8Num2z01">
    <w:name w:val="WW-WW8Num2z01"/>
    <w:locked/>
    <w:rsid w:val="00697123"/>
    <w:rPr>
      <w:rFonts w:ascii="AGaramond" w:hAnsi="AGaramond"/>
    </w:rPr>
  </w:style>
  <w:style w:type="character" w:customStyle="1" w:styleId="WW8Num2z1">
    <w:name w:val="WW8Num2z1"/>
    <w:locked/>
    <w:rsid w:val="00697123"/>
    <w:rPr>
      <w:rFonts w:ascii="Helvetica" w:hAnsi="Helvetica"/>
      <w:b/>
      <w:i w:val="0"/>
      <w:sz w:val="16"/>
    </w:rPr>
  </w:style>
  <w:style w:type="character" w:customStyle="1" w:styleId="WW8Num6z0">
    <w:name w:val="WW8Num6z0"/>
    <w:locked/>
    <w:rsid w:val="00697123"/>
    <w:rPr>
      <w:rFonts w:ascii="Symbol" w:hAnsi="Symbol"/>
    </w:rPr>
  </w:style>
  <w:style w:type="character" w:customStyle="1" w:styleId="WW8Num6z1">
    <w:name w:val="WW8Num6z1"/>
    <w:locked/>
    <w:rsid w:val="00697123"/>
    <w:rPr>
      <w:rFonts w:ascii="Courier New" w:hAnsi="Courier New" w:cs="Courier New"/>
    </w:rPr>
  </w:style>
  <w:style w:type="character" w:customStyle="1" w:styleId="WW8Num6z2">
    <w:name w:val="WW8Num6z2"/>
    <w:locked/>
    <w:rsid w:val="00697123"/>
    <w:rPr>
      <w:rFonts w:ascii="Wingdings" w:hAnsi="Wingdings"/>
    </w:rPr>
  </w:style>
  <w:style w:type="character" w:customStyle="1" w:styleId="WW8Num7z0">
    <w:name w:val="WW8Num7z0"/>
    <w:locked/>
    <w:rsid w:val="00697123"/>
    <w:rPr>
      <w:rFonts w:ascii="AGaramond" w:hAnsi="AGaramond"/>
    </w:rPr>
  </w:style>
  <w:style w:type="character" w:customStyle="1" w:styleId="WW8Num8z0">
    <w:name w:val="WW8Num8z0"/>
    <w:locked/>
    <w:rsid w:val="00697123"/>
    <w:rPr>
      <w:rFonts w:ascii="Symbol" w:hAnsi="Symbol"/>
    </w:rPr>
  </w:style>
  <w:style w:type="character" w:customStyle="1" w:styleId="WW8Num8z1">
    <w:name w:val="WW8Num8z1"/>
    <w:locked/>
    <w:rsid w:val="00697123"/>
    <w:rPr>
      <w:rFonts w:ascii="Courier New" w:hAnsi="Courier New"/>
    </w:rPr>
  </w:style>
  <w:style w:type="character" w:customStyle="1" w:styleId="WW8Num8z2">
    <w:name w:val="WW8Num8z2"/>
    <w:locked/>
    <w:rsid w:val="00697123"/>
    <w:rPr>
      <w:rFonts w:ascii="Wingdings" w:hAnsi="Wingdings"/>
    </w:rPr>
  </w:style>
  <w:style w:type="character" w:customStyle="1" w:styleId="WW8Num9z0">
    <w:name w:val="WW8Num9z0"/>
    <w:locked/>
    <w:rsid w:val="00697123"/>
    <w:rPr>
      <w:rFonts w:ascii="Symbol" w:hAnsi="Symbol"/>
    </w:rPr>
  </w:style>
  <w:style w:type="character" w:customStyle="1" w:styleId="WW8Num9z1">
    <w:name w:val="WW8Num9z1"/>
    <w:locked/>
    <w:rsid w:val="00697123"/>
    <w:rPr>
      <w:rFonts w:ascii="Courier New" w:hAnsi="Courier New" w:cs="Courier New"/>
    </w:rPr>
  </w:style>
  <w:style w:type="character" w:customStyle="1" w:styleId="WW8Num9z2">
    <w:name w:val="WW8Num9z2"/>
    <w:locked/>
    <w:rsid w:val="00697123"/>
    <w:rPr>
      <w:rFonts w:ascii="Wingdings" w:hAnsi="Wingdings"/>
    </w:rPr>
  </w:style>
  <w:style w:type="character" w:customStyle="1" w:styleId="WW8Num10z0">
    <w:name w:val="WW8Num10z0"/>
    <w:locked/>
    <w:rsid w:val="00697123"/>
    <w:rPr>
      <w:rFonts w:ascii="Symbol" w:hAnsi="Symbol"/>
    </w:rPr>
  </w:style>
  <w:style w:type="character" w:customStyle="1" w:styleId="WW8Num10z1">
    <w:name w:val="WW8Num10z1"/>
    <w:locked/>
    <w:rsid w:val="00697123"/>
    <w:rPr>
      <w:rFonts w:ascii="Courier New" w:hAnsi="Courier New" w:cs="Courier New"/>
    </w:rPr>
  </w:style>
  <w:style w:type="character" w:customStyle="1" w:styleId="WW8Num10z2">
    <w:name w:val="WW8Num10z2"/>
    <w:locked/>
    <w:rsid w:val="00697123"/>
    <w:rPr>
      <w:rFonts w:ascii="Wingdings" w:hAnsi="Wingdings"/>
    </w:rPr>
  </w:style>
  <w:style w:type="character" w:customStyle="1" w:styleId="WW8Num11z0">
    <w:name w:val="WW8Num11z0"/>
    <w:locked/>
    <w:rsid w:val="00697123"/>
    <w:rPr>
      <w:rFonts w:ascii="AGaramond" w:hAnsi="AGaramond"/>
      <w:b w:val="0"/>
      <w:i/>
      <w:color w:val="000000"/>
      <w:sz w:val="40"/>
      <w:u w:val="none"/>
    </w:rPr>
  </w:style>
  <w:style w:type="character" w:customStyle="1" w:styleId="WW8Num12z0">
    <w:name w:val="WW8Num12z0"/>
    <w:locked/>
    <w:rsid w:val="00697123"/>
    <w:rPr>
      <w:rFonts w:ascii="Symbol" w:hAnsi="Symbol"/>
    </w:rPr>
  </w:style>
  <w:style w:type="character" w:customStyle="1" w:styleId="WW8Num12z1">
    <w:name w:val="WW8Num12z1"/>
    <w:locked/>
    <w:rsid w:val="00697123"/>
    <w:rPr>
      <w:rFonts w:ascii="Courier New" w:hAnsi="Courier New" w:cs="Courier New"/>
    </w:rPr>
  </w:style>
  <w:style w:type="character" w:customStyle="1" w:styleId="WW8Num12z2">
    <w:name w:val="WW8Num12z2"/>
    <w:locked/>
    <w:rsid w:val="00697123"/>
    <w:rPr>
      <w:rFonts w:ascii="Wingdings" w:hAnsi="Wingdings"/>
    </w:rPr>
  </w:style>
  <w:style w:type="character" w:customStyle="1" w:styleId="WW8Num13z0">
    <w:name w:val="WW8Num13z0"/>
    <w:locked/>
    <w:rsid w:val="00697123"/>
    <w:rPr>
      <w:rFonts w:ascii="Wingdings" w:hAnsi="Wingdings"/>
    </w:rPr>
  </w:style>
  <w:style w:type="character" w:customStyle="1" w:styleId="WW8Num15z0">
    <w:name w:val="WW8Num15z0"/>
    <w:locked/>
    <w:rsid w:val="00697123"/>
    <w:rPr>
      <w:rFonts w:ascii="Symbol" w:hAnsi="Symbol"/>
    </w:rPr>
  </w:style>
  <w:style w:type="character" w:customStyle="1" w:styleId="WW8Num17z0">
    <w:name w:val="WW8Num17z0"/>
    <w:locked/>
    <w:rsid w:val="00697123"/>
    <w:rPr>
      <w:rFonts w:ascii="Symbol" w:hAnsi="Symbol"/>
    </w:rPr>
  </w:style>
  <w:style w:type="character" w:customStyle="1" w:styleId="WW8Num17z1">
    <w:name w:val="WW8Num17z1"/>
    <w:locked/>
    <w:rsid w:val="00697123"/>
    <w:rPr>
      <w:rFonts w:ascii="Courier New" w:hAnsi="Courier New"/>
    </w:rPr>
  </w:style>
  <w:style w:type="character" w:customStyle="1" w:styleId="WW8Num17z2">
    <w:name w:val="WW8Num17z2"/>
    <w:locked/>
    <w:rsid w:val="00697123"/>
    <w:rPr>
      <w:rFonts w:ascii="Wingdings" w:hAnsi="Wingdings"/>
    </w:rPr>
  </w:style>
  <w:style w:type="character" w:customStyle="1" w:styleId="WW8Num18z0">
    <w:name w:val="WW8Num18z0"/>
    <w:locked/>
    <w:rsid w:val="00697123"/>
    <w:rPr>
      <w:rFonts w:ascii="AGaramond" w:hAnsi="AGaramond"/>
      <w:b w:val="0"/>
      <w:i w:val="0"/>
      <w:color w:val="000000"/>
      <w:sz w:val="21"/>
      <w:u w:val="none"/>
    </w:rPr>
  </w:style>
  <w:style w:type="character" w:customStyle="1" w:styleId="WW8Num19z0">
    <w:name w:val="WW8Num19z0"/>
    <w:locked/>
    <w:rsid w:val="00697123"/>
    <w:rPr>
      <w:b/>
    </w:rPr>
  </w:style>
  <w:style w:type="character" w:customStyle="1" w:styleId="WW8Num20z0">
    <w:name w:val="WW8Num20z0"/>
    <w:locked/>
    <w:rsid w:val="00697123"/>
    <w:rPr>
      <w:rFonts w:ascii="AGaramond" w:hAnsi="AGaramond"/>
    </w:rPr>
  </w:style>
  <w:style w:type="character" w:customStyle="1" w:styleId="WW8Num22z0">
    <w:name w:val="WW8Num22z0"/>
    <w:locked/>
    <w:rsid w:val="00697123"/>
    <w:rPr>
      <w:rFonts w:ascii="Symbol" w:hAnsi="Symbol"/>
    </w:rPr>
  </w:style>
  <w:style w:type="character" w:customStyle="1" w:styleId="WW8Num22z1">
    <w:name w:val="WW8Num22z1"/>
    <w:locked/>
    <w:rsid w:val="00697123"/>
    <w:rPr>
      <w:rFonts w:ascii="Courier New" w:hAnsi="Courier New" w:cs="Courier New"/>
    </w:rPr>
  </w:style>
  <w:style w:type="character" w:customStyle="1" w:styleId="WW8Num22z2">
    <w:name w:val="WW8Num22z2"/>
    <w:locked/>
    <w:rsid w:val="00697123"/>
    <w:rPr>
      <w:rFonts w:ascii="Wingdings" w:hAnsi="Wingdings"/>
    </w:rPr>
  </w:style>
  <w:style w:type="character" w:customStyle="1" w:styleId="WW8Num23z0">
    <w:name w:val="WW8Num23z0"/>
    <w:locked/>
    <w:rsid w:val="00697123"/>
    <w:rPr>
      <w:rFonts w:ascii="Wingdings" w:hAnsi="Wingdings"/>
    </w:rPr>
  </w:style>
  <w:style w:type="character" w:customStyle="1" w:styleId="WW8Num26z0">
    <w:name w:val="WW8Num26z0"/>
    <w:locked/>
    <w:rsid w:val="00697123"/>
    <w:rPr>
      <w:rFonts w:ascii="Symbol" w:hAnsi="Symbol"/>
    </w:rPr>
  </w:style>
  <w:style w:type="character" w:customStyle="1" w:styleId="WW8Num26z1">
    <w:name w:val="WW8Num26z1"/>
    <w:locked/>
    <w:rsid w:val="00697123"/>
    <w:rPr>
      <w:rFonts w:ascii="Courier New" w:hAnsi="Courier New" w:cs="Courier New"/>
    </w:rPr>
  </w:style>
  <w:style w:type="character" w:customStyle="1" w:styleId="WW8Num26z2">
    <w:name w:val="WW8Num26z2"/>
    <w:locked/>
    <w:rsid w:val="00697123"/>
    <w:rPr>
      <w:rFonts w:ascii="Wingdings" w:hAnsi="Wingdings"/>
    </w:rPr>
  </w:style>
  <w:style w:type="character" w:customStyle="1" w:styleId="WW8Num27z0">
    <w:name w:val="WW8Num27z0"/>
    <w:locked/>
    <w:rsid w:val="00697123"/>
    <w:rPr>
      <w:rFonts w:ascii="AGaramond" w:hAnsi="AGaramond"/>
    </w:rPr>
  </w:style>
  <w:style w:type="character" w:customStyle="1" w:styleId="WW8Num28z0">
    <w:name w:val="WW8Num28z0"/>
    <w:locked/>
    <w:rsid w:val="00697123"/>
    <w:rPr>
      <w:rFonts w:ascii="AGaramond" w:hAnsi="AGaramond"/>
    </w:rPr>
  </w:style>
  <w:style w:type="character" w:customStyle="1" w:styleId="WW8Num30z0">
    <w:name w:val="WW8Num30z0"/>
    <w:locked/>
    <w:rsid w:val="00697123"/>
    <w:rPr>
      <w:rFonts w:ascii="Symbol" w:hAnsi="Symbol"/>
    </w:rPr>
  </w:style>
  <w:style w:type="character" w:customStyle="1" w:styleId="WW8Num30z1">
    <w:name w:val="WW8Num30z1"/>
    <w:locked/>
    <w:rsid w:val="00697123"/>
    <w:rPr>
      <w:rFonts w:ascii="Courier New" w:hAnsi="Courier New"/>
    </w:rPr>
  </w:style>
  <w:style w:type="character" w:customStyle="1" w:styleId="WW8Num30z2">
    <w:name w:val="WW8Num30z2"/>
    <w:locked/>
    <w:rsid w:val="00697123"/>
    <w:rPr>
      <w:rFonts w:ascii="Wingdings" w:hAnsi="Wingdings"/>
    </w:rPr>
  </w:style>
  <w:style w:type="character" w:customStyle="1" w:styleId="WW-DefaultParagraphFont">
    <w:name w:val="WW-Default Paragraph Font"/>
    <w:locked/>
    <w:rsid w:val="00697123"/>
  </w:style>
  <w:style w:type="character" w:styleId="Strong">
    <w:name w:val="Strong"/>
    <w:basedOn w:val="DefaultParagraphFont"/>
    <w:qFormat/>
    <w:locked/>
    <w:rsid w:val="00B168E5"/>
    <w:rPr>
      <w:b/>
      <w:bCs/>
    </w:rPr>
  </w:style>
  <w:style w:type="character" w:styleId="FollowedHyperlink">
    <w:name w:val="FollowedHyperlink"/>
    <w:locked/>
    <w:rsid w:val="00697123"/>
    <w:rPr>
      <w:color w:val="800080"/>
      <w:u w:val="single"/>
    </w:rPr>
  </w:style>
  <w:style w:type="character" w:customStyle="1" w:styleId="FootnoteCharacters">
    <w:name w:val="Footnote Characters"/>
    <w:semiHidden/>
    <w:rsid w:val="00697123"/>
    <w:rPr>
      <w:vertAlign w:val="superscript"/>
    </w:rPr>
  </w:style>
  <w:style w:type="character" w:customStyle="1" w:styleId="WW-FootnoteCharacters">
    <w:name w:val="WW-Footnote Characters"/>
    <w:locked/>
    <w:rsid w:val="00697123"/>
    <w:rPr>
      <w:vertAlign w:val="superscript"/>
    </w:rPr>
  </w:style>
  <w:style w:type="character" w:customStyle="1" w:styleId="WW-FootnoteCharacters1">
    <w:name w:val="WW-Footnote Characters1"/>
    <w:locked/>
    <w:rsid w:val="00697123"/>
    <w:rPr>
      <w:vertAlign w:val="superscript"/>
    </w:rPr>
  </w:style>
  <w:style w:type="character" w:customStyle="1" w:styleId="WW-CommentReference">
    <w:name w:val="WW-Comment Reference"/>
    <w:locked/>
    <w:rsid w:val="00697123"/>
    <w:rPr>
      <w:sz w:val="16"/>
      <w:szCs w:val="16"/>
    </w:rPr>
  </w:style>
  <w:style w:type="character" w:customStyle="1" w:styleId="EndnoteCharacters">
    <w:name w:val="Endnote Characters"/>
    <w:semiHidden/>
    <w:rsid w:val="00697123"/>
    <w:rPr>
      <w:vertAlign w:val="superscript"/>
    </w:rPr>
  </w:style>
  <w:style w:type="character" w:customStyle="1" w:styleId="WW-EndnoteCharacters">
    <w:name w:val="WW-Endnote Characters"/>
    <w:locked/>
    <w:rsid w:val="00697123"/>
    <w:rPr>
      <w:vertAlign w:val="superscript"/>
    </w:rPr>
  </w:style>
  <w:style w:type="character" w:customStyle="1" w:styleId="WW-EndnoteCharacters1">
    <w:name w:val="WW-Endnote Characters1"/>
    <w:locked/>
    <w:rsid w:val="00697123"/>
  </w:style>
  <w:style w:type="character" w:customStyle="1" w:styleId="NumberingSymbols">
    <w:name w:val="Numbering Symbols"/>
    <w:semiHidden/>
    <w:rsid w:val="00697123"/>
  </w:style>
  <w:style w:type="paragraph" w:styleId="List">
    <w:name w:val="List"/>
    <w:basedOn w:val="Normal"/>
    <w:locked/>
    <w:rsid w:val="00697123"/>
    <w:pPr>
      <w:spacing w:line="250" w:lineRule="exact"/>
      <w:ind w:left="720" w:firstLine="274"/>
    </w:pPr>
    <w:rPr>
      <w:rFonts w:cs="Tahoma"/>
    </w:rPr>
  </w:style>
  <w:style w:type="paragraph" w:customStyle="1" w:styleId="Index">
    <w:name w:val="Index"/>
    <w:basedOn w:val="Normal"/>
    <w:semiHidden/>
    <w:rsid w:val="00697123"/>
    <w:pPr>
      <w:suppressLineNumbers/>
      <w:spacing w:after="240" w:line="250" w:lineRule="exact"/>
      <w:ind w:left="720" w:firstLine="274"/>
    </w:pPr>
    <w:rPr>
      <w:rFonts w:cs="Tahoma"/>
    </w:rPr>
  </w:style>
  <w:style w:type="paragraph" w:customStyle="1" w:styleId="Heading">
    <w:name w:val="Heading"/>
    <w:basedOn w:val="Normal"/>
    <w:next w:val="Normal"/>
    <w:semiHidden/>
    <w:rsid w:val="00697123"/>
    <w:pPr>
      <w:keepNext/>
      <w:spacing w:before="240" w:line="250" w:lineRule="exact"/>
      <w:ind w:left="720" w:firstLine="274"/>
    </w:pPr>
    <w:rPr>
      <w:rFonts w:ascii="Arial" w:eastAsia="MS Mincho" w:hAnsi="Arial" w:cs="Tahoma"/>
      <w:sz w:val="28"/>
      <w:szCs w:val="28"/>
    </w:rPr>
  </w:style>
  <w:style w:type="paragraph" w:customStyle="1" w:styleId="WW-Caption">
    <w:name w:val="WW-Caption"/>
    <w:basedOn w:val="Normal"/>
    <w:locked/>
    <w:rsid w:val="00697123"/>
    <w:pPr>
      <w:suppressLineNumbers/>
      <w:spacing w:before="120" w:line="250" w:lineRule="exact"/>
      <w:ind w:left="720" w:firstLine="274"/>
    </w:pPr>
    <w:rPr>
      <w:rFonts w:cs="Tahoma"/>
      <w:i/>
      <w:iCs/>
    </w:rPr>
  </w:style>
  <w:style w:type="paragraph" w:customStyle="1" w:styleId="WW-Index">
    <w:name w:val="WW-Index"/>
    <w:basedOn w:val="Normal"/>
    <w:locked/>
    <w:rsid w:val="00697123"/>
    <w:pPr>
      <w:suppressLineNumbers/>
      <w:spacing w:after="240" w:line="250" w:lineRule="exact"/>
      <w:ind w:left="720" w:firstLine="274"/>
    </w:pPr>
    <w:rPr>
      <w:rFonts w:cs="Tahoma"/>
    </w:rPr>
  </w:style>
  <w:style w:type="paragraph" w:customStyle="1" w:styleId="WW-Heading">
    <w:name w:val="WW-Heading"/>
    <w:basedOn w:val="Normal"/>
    <w:next w:val="Normal"/>
    <w:locked/>
    <w:rsid w:val="00697123"/>
    <w:pPr>
      <w:keepNext/>
      <w:spacing w:before="240" w:line="250" w:lineRule="exact"/>
      <w:ind w:left="720" w:firstLine="274"/>
    </w:pPr>
    <w:rPr>
      <w:rFonts w:ascii="Arial" w:eastAsia="MS Mincho" w:hAnsi="Arial" w:cs="Tahoma"/>
      <w:sz w:val="28"/>
      <w:szCs w:val="28"/>
    </w:rPr>
  </w:style>
  <w:style w:type="paragraph" w:customStyle="1" w:styleId="WW-Caption1">
    <w:name w:val="WW-Caption1"/>
    <w:basedOn w:val="Normal"/>
    <w:locked/>
    <w:rsid w:val="00697123"/>
    <w:pPr>
      <w:suppressLineNumbers/>
      <w:spacing w:before="120" w:line="250" w:lineRule="exact"/>
      <w:ind w:left="720" w:firstLine="274"/>
    </w:pPr>
    <w:rPr>
      <w:rFonts w:cs="Tahoma"/>
      <w:i/>
      <w:iCs/>
    </w:rPr>
  </w:style>
  <w:style w:type="paragraph" w:customStyle="1" w:styleId="WW-Index1">
    <w:name w:val="WW-Index1"/>
    <w:basedOn w:val="Normal"/>
    <w:locked/>
    <w:rsid w:val="00697123"/>
    <w:pPr>
      <w:suppressLineNumbers/>
      <w:spacing w:after="240" w:line="250" w:lineRule="exact"/>
      <w:ind w:left="720" w:firstLine="274"/>
    </w:pPr>
    <w:rPr>
      <w:rFonts w:cs="Tahoma"/>
    </w:rPr>
  </w:style>
  <w:style w:type="paragraph" w:customStyle="1" w:styleId="WW-Heading1">
    <w:name w:val="WW-Heading1"/>
    <w:basedOn w:val="Normal"/>
    <w:next w:val="Normal"/>
    <w:locked/>
    <w:rsid w:val="00697123"/>
    <w:pPr>
      <w:keepNext/>
      <w:spacing w:before="240" w:line="250" w:lineRule="exact"/>
      <w:ind w:left="720" w:firstLine="274"/>
    </w:pPr>
    <w:rPr>
      <w:rFonts w:ascii="Arial" w:eastAsia="MS Mincho" w:hAnsi="Arial" w:cs="Tahoma"/>
      <w:sz w:val="28"/>
      <w:szCs w:val="28"/>
    </w:rPr>
  </w:style>
  <w:style w:type="paragraph" w:customStyle="1" w:styleId="WW-DocumentMap">
    <w:name w:val="WW-Document Map"/>
    <w:basedOn w:val="Normal"/>
    <w:locked/>
    <w:rsid w:val="00697123"/>
    <w:pPr>
      <w:shd w:val="clear" w:color="auto" w:fill="000080"/>
      <w:spacing w:after="240" w:line="250" w:lineRule="exact"/>
      <w:ind w:left="720" w:firstLine="274"/>
    </w:pPr>
    <w:rPr>
      <w:rFonts w:ascii="Helvetica" w:eastAsia="MS Gothic" w:hAnsi="Helvetica"/>
    </w:rPr>
  </w:style>
  <w:style w:type="paragraph" w:customStyle="1" w:styleId="WW-Caption11">
    <w:name w:val="WW-Caption11"/>
    <w:basedOn w:val="Normal"/>
    <w:next w:val="Normal"/>
    <w:locked/>
    <w:rsid w:val="00697123"/>
    <w:pPr>
      <w:spacing w:before="120" w:line="250" w:lineRule="exact"/>
      <w:ind w:left="720" w:firstLine="274"/>
    </w:pPr>
    <w:rPr>
      <w:b/>
      <w:bCs/>
    </w:rPr>
  </w:style>
  <w:style w:type="paragraph" w:customStyle="1" w:styleId="Tablecelltext">
    <w:name w:val="Table cell text"/>
    <w:basedOn w:val="Normal"/>
    <w:locked/>
    <w:rsid w:val="00697123"/>
    <w:pPr>
      <w:spacing w:after="240" w:line="250" w:lineRule="exact"/>
      <w:ind w:left="720" w:firstLine="274"/>
    </w:pPr>
    <w:rPr>
      <w:rFonts w:ascii="Arial" w:hAnsi="Arial"/>
    </w:rPr>
  </w:style>
  <w:style w:type="paragraph" w:customStyle="1" w:styleId="WW-CommentText">
    <w:name w:val="WW-Comment Text"/>
    <w:basedOn w:val="Normal"/>
    <w:locked/>
    <w:rsid w:val="00697123"/>
    <w:pPr>
      <w:spacing w:after="240" w:line="250" w:lineRule="exact"/>
      <w:ind w:left="720" w:firstLine="274"/>
    </w:pPr>
  </w:style>
  <w:style w:type="paragraph" w:customStyle="1" w:styleId="WW-CommentSubject">
    <w:name w:val="WW-Comment Subject"/>
    <w:basedOn w:val="WW-CommentText"/>
    <w:next w:val="WW-CommentText"/>
    <w:locked/>
    <w:rsid w:val="00697123"/>
    <w:rPr>
      <w:b/>
      <w:bCs/>
    </w:rPr>
  </w:style>
  <w:style w:type="paragraph" w:customStyle="1" w:styleId="WW-BalloonText">
    <w:name w:val="WW-Balloon Text"/>
    <w:basedOn w:val="Normal"/>
    <w:locked/>
    <w:rsid w:val="00697123"/>
    <w:pPr>
      <w:spacing w:after="240" w:line="250" w:lineRule="exact"/>
      <w:ind w:left="720" w:firstLine="274"/>
    </w:pPr>
    <w:rPr>
      <w:rFonts w:ascii="Tahoma" w:hAnsi="Tahoma" w:cs="Tahoma"/>
      <w:sz w:val="16"/>
      <w:szCs w:val="16"/>
    </w:rPr>
  </w:style>
  <w:style w:type="paragraph" w:customStyle="1" w:styleId="Framecontents">
    <w:name w:val="Frame contents"/>
    <w:basedOn w:val="Normal"/>
    <w:semiHidden/>
    <w:rsid w:val="00697123"/>
    <w:pPr>
      <w:spacing w:line="250" w:lineRule="exact"/>
      <w:ind w:left="720" w:firstLine="274"/>
    </w:pPr>
  </w:style>
  <w:style w:type="paragraph" w:customStyle="1" w:styleId="WW-Framecontents">
    <w:name w:val="WW-Frame contents"/>
    <w:basedOn w:val="Normal"/>
    <w:locked/>
    <w:rsid w:val="00697123"/>
    <w:pPr>
      <w:spacing w:line="250" w:lineRule="exact"/>
      <w:ind w:left="720" w:firstLine="274"/>
    </w:pPr>
  </w:style>
  <w:style w:type="paragraph" w:customStyle="1" w:styleId="WW-Framecontents1">
    <w:name w:val="WW-Frame contents1"/>
    <w:basedOn w:val="Normal"/>
    <w:locked/>
    <w:rsid w:val="00697123"/>
    <w:pPr>
      <w:spacing w:line="250" w:lineRule="exact"/>
      <w:ind w:left="720" w:firstLine="274"/>
    </w:pPr>
  </w:style>
  <w:style w:type="character" w:customStyle="1" w:styleId="Body1Char">
    <w:name w:val=".Body 1 Char"/>
    <w:link w:val="Body1"/>
    <w:rsid w:val="00697123"/>
    <w:rPr>
      <w:rFonts w:ascii="Verdana" w:eastAsia="Times New Roman" w:hAnsi="Verdana" w:cs="Times New Roman"/>
      <w:color w:val="000000"/>
      <w:sz w:val="16"/>
      <w:szCs w:val="22"/>
    </w:rPr>
  </w:style>
  <w:style w:type="character" w:customStyle="1" w:styleId="CodeBold0">
    <w:name w:val=".Code Bold"/>
    <w:rsid w:val="00697123"/>
    <w:rPr>
      <w:rFonts w:ascii="Courier New" w:hAnsi="Courier New"/>
      <w:b/>
    </w:rPr>
  </w:style>
  <w:style w:type="character" w:customStyle="1" w:styleId="Subscript">
    <w:name w:val=".Subscript"/>
    <w:rsid w:val="00697123"/>
    <w:rPr>
      <w:vertAlign w:val="subscript"/>
    </w:rPr>
  </w:style>
  <w:style w:type="character" w:customStyle="1" w:styleId="Superscript">
    <w:name w:val=".Superscript"/>
    <w:rsid w:val="00697123"/>
    <w:rPr>
      <w:vertAlign w:val="superscript"/>
    </w:rPr>
  </w:style>
  <w:style w:type="paragraph" w:customStyle="1" w:styleId="SidebarEnd">
    <w:name w:val=".Sidebar End"/>
    <w:basedOn w:val="Sidebar"/>
    <w:next w:val="Body"/>
    <w:rsid w:val="00697123"/>
    <w:pPr>
      <w:pBdr>
        <w:bottom w:val="single" w:sz="18" w:space="1" w:color="auto"/>
      </w:pBdr>
      <w:shd w:val="clear" w:color="auto" w:fill="E6E6E6"/>
      <w:spacing w:before="120" w:after="120"/>
    </w:pPr>
  </w:style>
  <w:style w:type="paragraph" w:customStyle="1" w:styleId="TechniqueHead2">
    <w:name w:val=".TechniqueHead 2"/>
    <w:next w:val="Body1"/>
    <w:rsid w:val="00697123"/>
    <w:pPr>
      <w:spacing w:after="240" w:line="250" w:lineRule="exact"/>
      <w:ind w:left="720" w:firstLine="274"/>
    </w:pPr>
    <w:rPr>
      <w:rFonts w:ascii="Arial" w:hAnsi="Arial"/>
      <w:b/>
      <w:smallCaps/>
      <w:color w:val="FFFFFF"/>
      <w:sz w:val="22"/>
      <w:szCs w:val="22"/>
      <w:shd w:val="clear" w:color="auto" w:fill="808080"/>
    </w:rPr>
  </w:style>
  <w:style w:type="paragraph" w:styleId="Title">
    <w:name w:val="Title"/>
    <w:basedOn w:val="Normal"/>
    <w:next w:val="Normal"/>
    <w:link w:val="TitleChar"/>
    <w:uiPriority w:val="10"/>
    <w:qFormat/>
    <w:locked/>
    <w:rsid w:val="00697123"/>
    <w:pPr>
      <w:spacing w:after="240"/>
      <w:ind w:left="720"/>
    </w:pPr>
    <w:rPr>
      <w:rFonts w:ascii="Cambria" w:hAnsi="Cambria"/>
      <w:b/>
      <w:bCs/>
      <w:i/>
      <w:iCs/>
      <w:spacing w:val="10"/>
      <w:sz w:val="60"/>
      <w:szCs w:val="60"/>
    </w:rPr>
  </w:style>
  <w:style w:type="character" w:customStyle="1" w:styleId="TitleChar">
    <w:name w:val="Title Char"/>
    <w:link w:val="Title"/>
    <w:uiPriority w:val="10"/>
    <w:rsid w:val="00697123"/>
    <w:rPr>
      <w:rFonts w:ascii="Cambria" w:eastAsia="Times New Roman" w:hAnsi="Cambria" w:cs="Times New Roman"/>
      <w:b/>
      <w:bCs/>
      <w:i/>
      <w:iCs/>
      <w:spacing w:val="10"/>
      <w:sz w:val="60"/>
      <w:szCs w:val="60"/>
    </w:rPr>
  </w:style>
  <w:style w:type="paragraph" w:styleId="Subtitle">
    <w:name w:val="Subtitle"/>
    <w:basedOn w:val="Normal"/>
    <w:next w:val="Normal"/>
    <w:link w:val="SubtitleChar"/>
    <w:qFormat/>
    <w:locked/>
    <w:rsid w:val="00B168E5"/>
    <w:pPr>
      <w:spacing w:after="60"/>
      <w:jc w:val="center"/>
      <w:outlineLvl w:val="1"/>
    </w:pPr>
    <w:rPr>
      <w:rFonts w:ascii="Cambria" w:hAnsi="Cambria"/>
    </w:rPr>
  </w:style>
  <w:style w:type="character" w:customStyle="1" w:styleId="SubtitleChar">
    <w:name w:val="Subtitle Char"/>
    <w:basedOn w:val="DefaultParagraphFont"/>
    <w:link w:val="Subtitle"/>
    <w:rsid w:val="00B168E5"/>
    <w:rPr>
      <w:rFonts w:ascii="Cambria" w:eastAsiaTheme="minorHAnsi" w:hAnsi="Cambria" w:cstheme="minorBidi"/>
      <w:sz w:val="22"/>
      <w:szCs w:val="24"/>
    </w:rPr>
  </w:style>
  <w:style w:type="character" w:styleId="Emphasis">
    <w:name w:val="Emphasis"/>
    <w:basedOn w:val="DefaultParagraphFont"/>
    <w:qFormat/>
    <w:locked/>
    <w:rsid w:val="00B168E5"/>
    <w:rPr>
      <w:i/>
      <w:iCs/>
    </w:rPr>
  </w:style>
  <w:style w:type="paragraph" w:styleId="NoSpacing">
    <w:name w:val="No Spacing"/>
    <w:basedOn w:val="Normal"/>
    <w:uiPriority w:val="1"/>
    <w:qFormat/>
    <w:rsid w:val="00697123"/>
    <w:pPr>
      <w:ind w:left="720"/>
    </w:pPr>
  </w:style>
  <w:style w:type="paragraph" w:styleId="ListParagraph">
    <w:name w:val="List Paragraph"/>
    <w:basedOn w:val="Normal"/>
    <w:uiPriority w:val="34"/>
    <w:qFormat/>
    <w:rsid w:val="00697123"/>
    <w:pPr>
      <w:spacing w:after="240" w:line="250" w:lineRule="exact"/>
      <w:ind w:left="720" w:firstLine="274"/>
      <w:contextualSpacing/>
    </w:pPr>
  </w:style>
  <w:style w:type="paragraph" w:styleId="IntenseQuote">
    <w:name w:val="Intense Quote"/>
    <w:basedOn w:val="Normal"/>
    <w:next w:val="Normal"/>
    <w:link w:val="IntenseQuoteChar"/>
    <w:uiPriority w:val="30"/>
    <w:qFormat/>
    <w:rsid w:val="00697123"/>
    <w:pPr>
      <w:spacing w:before="320" w:after="480"/>
      <w:ind w:left="720" w:right="720"/>
      <w:jc w:val="center"/>
    </w:pPr>
    <w:rPr>
      <w:rFonts w:ascii="Cambria" w:hAnsi="Cambria"/>
      <w:i/>
      <w:iCs/>
      <w:sz w:val="20"/>
    </w:rPr>
  </w:style>
  <w:style w:type="character" w:customStyle="1" w:styleId="IntenseQuoteChar">
    <w:name w:val="Intense Quote Char"/>
    <w:link w:val="IntenseQuote"/>
    <w:uiPriority w:val="30"/>
    <w:rsid w:val="00697123"/>
    <w:rPr>
      <w:rFonts w:ascii="Cambria" w:eastAsia="Times New Roman" w:hAnsi="Cambria" w:cs="Times New Roman"/>
      <w:i/>
      <w:iCs/>
    </w:rPr>
  </w:style>
  <w:style w:type="character" w:styleId="SubtleEmphasis">
    <w:name w:val="Subtle Emphasis"/>
    <w:uiPriority w:val="19"/>
    <w:qFormat/>
    <w:rsid w:val="00697123"/>
    <w:rPr>
      <w:i/>
      <w:iCs/>
      <w:color w:val="5A5A5A"/>
    </w:rPr>
  </w:style>
  <w:style w:type="character" w:styleId="IntenseEmphasis">
    <w:name w:val="Intense Emphasis"/>
    <w:basedOn w:val="DefaultParagraphFont"/>
    <w:uiPriority w:val="21"/>
    <w:qFormat/>
    <w:rsid w:val="00B168E5"/>
    <w:rPr>
      <w:b/>
      <w:bCs/>
      <w:i/>
      <w:iCs/>
      <w:color w:val="auto"/>
    </w:rPr>
  </w:style>
  <w:style w:type="character" w:styleId="SubtleReference">
    <w:name w:val="Subtle Reference"/>
    <w:uiPriority w:val="31"/>
    <w:qFormat/>
    <w:rsid w:val="00697123"/>
    <w:rPr>
      <w:smallCaps/>
    </w:rPr>
  </w:style>
  <w:style w:type="character" w:styleId="IntenseReference">
    <w:name w:val="Intense Reference"/>
    <w:uiPriority w:val="32"/>
    <w:qFormat/>
    <w:rsid w:val="00697123"/>
    <w:rPr>
      <w:b/>
      <w:bCs/>
      <w:smallCaps/>
      <w:color w:val="auto"/>
    </w:rPr>
  </w:style>
  <w:style w:type="character" w:styleId="BookTitle">
    <w:name w:val="Book Title"/>
    <w:uiPriority w:val="33"/>
    <w:qFormat/>
    <w:rsid w:val="00697123"/>
    <w:rPr>
      <w:rFonts w:ascii="Cambria" w:eastAsia="Times New Roman" w:hAnsi="Cambria" w:cs="Times New Roman"/>
      <w:b/>
      <w:bCs/>
      <w:smallCaps/>
      <w:color w:val="auto"/>
      <w:u w:val="single"/>
    </w:rPr>
  </w:style>
  <w:style w:type="paragraph" w:styleId="TOCHeading">
    <w:name w:val="TOC Heading"/>
    <w:basedOn w:val="Heading1"/>
    <w:next w:val="Normal"/>
    <w:uiPriority w:val="39"/>
    <w:semiHidden/>
    <w:unhideWhenUsed/>
    <w:qFormat/>
    <w:rsid w:val="00697123"/>
    <w:pPr>
      <w:keepNext w:val="0"/>
      <w:spacing w:before="600" w:after="0" w:line="360" w:lineRule="auto"/>
      <w:ind w:left="720"/>
      <w:contextualSpacing w:val="0"/>
      <w:outlineLvl w:val="9"/>
    </w:pPr>
    <w:rPr>
      <w:rFonts w:ascii="Cambria" w:hAnsi="Cambria"/>
      <w:b w:val="0"/>
      <w:bCs/>
      <w:i/>
      <w:iCs/>
      <w:sz w:val="32"/>
      <w:szCs w:val="32"/>
      <w:lang w:bidi="en-US"/>
    </w:rPr>
  </w:style>
  <w:style w:type="paragraph" w:styleId="NormalWeb">
    <w:name w:val="Normal (Web)"/>
    <w:basedOn w:val="Normal"/>
    <w:uiPriority w:val="99"/>
    <w:unhideWhenUsed/>
    <w:locked/>
    <w:rsid w:val="00697123"/>
    <w:pPr>
      <w:spacing w:before="100" w:beforeAutospacing="1" w:after="100" w:afterAutospacing="1"/>
      <w:ind w:left="720"/>
    </w:pPr>
  </w:style>
  <w:style w:type="paragraph" w:styleId="Revision">
    <w:name w:val="Revision"/>
    <w:hidden/>
    <w:uiPriority w:val="99"/>
    <w:semiHidden/>
    <w:rsid w:val="00697123"/>
    <w:rPr>
      <w:rFonts w:ascii="Calibri" w:hAnsi="Calibri"/>
      <w:sz w:val="22"/>
      <w:szCs w:val="22"/>
    </w:rPr>
  </w:style>
  <w:style w:type="paragraph" w:styleId="HTMLPreformatted">
    <w:name w:val="HTML Preformatted"/>
    <w:basedOn w:val="Normal"/>
    <w:link w:val="HTMLPreformattedChar"/>
    <w:locked/>
    <w:rsid w:val="00697123"/>
    <w:pPr>
      <w:ind w:left="720" w:firstLine="274"/>
    </w:pPr>
    <w:rPr>
      <w:rFonts w:ascii="Consolas" w:hAnsi="Consolas" w:cs="Consolas"/>
      <w:sz w:val="20"/>
    </w:rPr>
  </w:style>
  <w:style w:type="character" w:customStyle="1" w:styleId="HTMLPreformattedChar">
    <w:name w:val="HTML Preformatted Char"/>
    <w:link w:val="HTMLPreformatted"/>
    <w:rsid w:val="00697123"/>
    <w:rPr>
      <w:rFonts w:ascii="Consolas" w:eastAsia="Times New Roman" w:hAnsi="Consolas" w:cs="Consolas"/>
    </w:rPr>
  </w:style>
  <w:style w:type="paragraph" w:customStyle="1" w:styleId="codeinline0">
    <w:name w:val="code inline"/>
    <w:basedOn w:val="Normal"/>
    <w:rsid w:val="00697123"/>
    <w:pPr>
      <w:tabs>
        <w:tab w:val="left" w:pos="1080"/>
      </w:tabs>
      <w:spacing w:after="240" w:line="250" w:lineRule="exact"/>
      <w:ind w:firstLine="360"/>
    </w:pPr>
    <w:rPr>
      <w:rFonts w:ascii="Verdana" w:hAnsi="Verdana" w:cs="Arial"/>
      <w:color w:val="000000"/>
      <w:sz w:val="16"/>
      <w:szCs w:val="16"/>
    </w:rPr>
  </w:style>
  <w:style w:type="paragraph" w:customStyle="1" w:styleId="Numberedlist">
    <w:name w:val=".Numbered list"/>
    <w:basedOn w:val="Normal"/>
    <w:rsid w:val="00697123"/>
    <w:pPr>
      <w:tabs>
        <w:tab w:val="left" w:pos="1080"/>
      </w:tabs>
      <w:spacing w:after="240" w:line="250" w:lineRule="exact"/>
      <w:ind w:firstLine="360"/>
    </w:pPr>
    <w:rPr>
      <w:rFonts w:ascii="Verdana" w:hAnsi="Verdana" w:cs="Arial"/>
      <w:b/>
      <w:color w:val="000000"/>
      <w:sz w:val="16"/>
      <w:szCs w:val="16"/>
    </w:rPr>
  </w:style>
  <w:style w:type="paragraph" w:customStyle="1" w:styleId="Listnumbered0">
    <w:name w:val=". List numbered"/>
    <w:basedOn w:val="Normal"/>
    <w:rsid w:val="00697123"/>
    <w:pPr>
      <w:tabs>
        <w:tab w:val="left" w:pos="360"/>
      </w:tabs>
      <w:spacing w:after="240" w:line="250" w:lineRule="exact"/>
      <w:ind w:left="360"/>
    </w:pPr>
    <w:rPr>
      <w:rFonts w:ascii="Verdana" w:hAnsi="Verdana" w:cs="Courier New"/>
      <w:color w:val="000000"/>
      <w:sz w:val="16"/>
      <w:szCs w:val="16"/>
    </w:rPr>
  </w:style>
  <w:style w:type="paragraph" w:customStyle="1" w:styleId="SideBarCode">
    <w:name w:val="Side Bar Code"/>
    <w:basedOn w:val="Normal"/>
    <w:link w:val="SideBarCodeChar"/>
    <w:qFormat/>
    <w:rsid w:val="00B168E5"/>
    <w:pPr>
      <w:spacing w:before="360" w:after="240"/>
      <w:ind w:left="288" w:right="288"/>
      <w:contextualSpacing/>
    </w:pPr>
    <w:rPr>
      <w:rFonts w:ascii="HelveticaNeue Condensed" w:hAnsi="HelveticaNeue Condensed"/>
      <w:sz w:val="20"/>
    </w:rPr>
  </w:style>
  <w:style w:type="character" w:customStyle="1" w:styleId="SideBarCodeChar">
    <w:name w:val="Side Bar Code Char"/>
    <w:link w:val="SideBarCode"/>
    <w:rsid w:val="00B168E5"/>
    <w:rPr>
      <w:rFonts w:ascii="HelveticaNeue Condensed" w:eastAsiaTheme="minorHAnsi" w:hAnsi="HelveticaNeue Condensed" w:cstheme="minorBidi"/>
      <w:szCs w:val="22"/>
    </w:rPr>
  </w:style>
  <w:style w:type="character" w:customStyle="1" w:styleId="GrayDingbat">
    <w:name w:val="Gray Dingbat"/>
    <w:basedOn w:val="DefaultParagraphFont"/>
    <w:uiPriority w:val="1"/>
    <w:qFormat/>
    <w:rsid w:val="00B168E5"/>
    <w:rPr>
      <w:rFonts w:ascii="ZapfDingbats" w:hAnsi="ZapfDingbats"/>
      <w:color w:val="BFBFBF" w:themeColor="background1" w:themeShade="BF"/>
      <w:szCs w:val="24"/>
    </w:rPr>
  </w:style>
  <w:style w:type="table" w:customStyle="1" w:styleId="TableGrid1">
    <w:name w:val="Table Grid1"/>
    <w:basedOn w:val="TableNormal"/>
    <w:next w:val="TableGrid"/>
    <w:uiPriority w:val="59"/>
    <w:rsid w:val="00910D03"/>
    <w:rPr>
      <w:rFonts w:ascii="Calibri" w:eastAsia="Calibri" w:hAnsi="Calibri"/>
      <w:sz w:val="22"/>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ableEntry">
    <w:name w:val="Table Entry"/>
    <w:basedOn w:val="Normal"/>
    <w:rsid w:val="004E5509"/>
    <w:pPr>
      <w:framePr w:hSpace="180" w:wrap="around" w:vAnchor="text" w:hAnchor="text" w:y="1"/>
      <w:suppressOverlap/>
    </w:pPr>
    <w:rPr>
      <w:rFonts w:ascii="Calibri" w:eastAsia="Calibri" w:hAnsi="Calibri"/>
    </w:rPr>
  </w:style>
  <w:style w:type="paragraph" w:customStyle="1" w:styleId="C">
    <w:name w:val="C"/>
    <w:basedOn w:val="BodyText"/>
    <w:rsid w:val="00044F7F"/>
  </w:style>
  <w:style w:type="paragraph" w:customStyle="1" w:styleId="ListIndent">
    <w:name w:val="ListIndent"/>
    <w:basedOn w:val="Normal"/>
    <w:qFormat/>
    <w:rsid w:val="00DE5BE2"/>
    <w:pPr>
      <w:spacing w:after="0"/>
      <w:ind w:left="180"/>
    </w:pPr>
    <w:rPr>
      <w:rFonts w:ascii="Arial" w:eastAsiaTheme="minorEastAsia" w:hAnsi="Arial" w:cs="Arial"/>
      <w:color w:val="00B0F0"/>
      <w:sz w:val="20"/>
      <w:szCs w:val="20"/>
    </w:rPr>
  </w:style>
  <w:style w:type="character" w:customStyle="1" w:styleId="DingbatSymbol">
    <w:name w:val="Dingbat Symbol"/>
    <w:basedOn w:val="DefaultParagraphFont"/>
    <w:uiPriority w:val="1"/>
    <w:locked/>
    <w:rsid w:val="001F1557"/>
    <w:rPr>
      <w:rFonts w:ascii="ZapfDingbats" w:eastAsiaTheme="minorHAnsi" w:hAnsi="ZapfDingbats" w:cstheme="minorBidi"/>
      <w:color w:val="BFBFBF" w:themeColor="background1" w:themeShade="BF"/>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20093691">
      <w:bodyDiv w:val="1"/>
      <w:marLeft w:val="0"/>
      <w:marRight w:val="0"/>
      <w:marTop w:val="0"/>
      <w:marBottom w:val="0"/>
      <w:divBdr>
        <w:top w:val="none" w:sz="0" w:space="0" w:color="auto"/>
        <w:left w:val="none" w:sz="0" w:space="0" w:color="auto"/>
        <w:bottom w:val="none" w:sz="0" w:space="0" w:color="auto"/>
        <w:right w:val="none" w:sz="0" w:space="0" w:color="auto"/>
      </w:divBdr>
    </w:div>
    <w:div w:id="309335059">
      <w:bodyDiv w:val="1"/>
      <w:marLeft w:val="0"/>
      <w:marRight w:val="0"/>
      <w:marTop w:val="0"/>
      <w:marBottom w:val="0"/>
      <w:divBdr>
        <w:top w:val="none" w:sz="0" w:space="0" w:color="auto"/>
        <w:left w:val="none" w:sz="0" w:space="0" w:color="auto"/>
        <w:bottom w:val="none" w:sz="0" w:space="0" w:color="auto"/>
        <w:right w:val="none" w:sz="0" w:space="0" w:color="auto"/>
      </w:divBdr>
    </w:div>
    <w:div w:id="480275560">
      <w:bodyDiv w:val="1"/>
      <w:marLeft w:val="0"/>
      <w:marRight w:val="0"/>
      <w:marTop w:val="0"/>
      <w:marBottom w:val="0"/>
      <w:divBdr>
        <w:top w:val="none" w:sz="0" w:space="0" w:color="auto"/>
        <w:left w:val="none" w:sz="0" w:space="0" w:color="auto"/>
        <w:bottom w:val="none" w:sz="0" w:space="0" w:color="auto"/>
        <w:right w:val="none" w:sz="0" w:space="0" w:color="auto"/>
      </w:divBdr>
    </w:div>
    <w:div w:id="1686203738">
      <w:bodyDiv w:val="1"/>
      <w:marLeft w:val="0"/>
      <w:marRight w:val="0"/>
      <w:marTop w:val="0"/>
      <w:marBottom w:val="0"/>
      <w:divBdr>
        <w:top w:val="none" w:sz="0" w:space="0" w:color="auto"/>
        <w:left w:val="none" w:sz="0" w:space="0" w:color="auto"/>
        <w:bottom w:val="none" w:sz="0" w:space="0" w:color="auto"/>
        <w:right w:val="none" w:sz="0" w:space="0" w:color="auto"/>
      </w:divBdr>
    </w:div>
    <w:div w:id="1726903691">
      <w:bodyDiv w:val="1"/>
      <w:marLeft w:val="0"/>
      <w:marRight w:val="0"/>
      <w:marTop w:val="0"/>
      <w:marBottom w:val="0"/>
      <w:divBdr>
        <w:top w:val="none" w:sz="0" w:space="0" w:color="auto"/>
        <w:left w:val="none" w:sz="0" w:space="0" w:color="auto"/>
        <w:bottom w:val="none" w:sz="0" w:space="0" w:color="auto"/>
        <w:right w:val="none" w:sz="0" w:space="0" w:color="auto"/>
      </w:divBdr>
    </w:div>
    <w:div w:id="21065325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customizations.xml.rels><?xml version="1.0" encoding="UTF-8" standalone="yes"?>
<Relationships xmlns="http://schemas.openxmlformats.org/package/2006/relationships"><Relationship Id="rId1" Type="http://schemas.microsoft.com/office/2006/relationships/attachedToolbars" Target="attachedToolbars.bin"/></Relationships>
</file>

<file path=word/_rels/document.xml.rels><?xml version="1.0" encoding="UTF-8" standalone="yes"?>
<Relationships xmlns="http://schemas.openxmlformats.org/package/2006/relationships"><Relationship Id="rId8" Type="http://schemas.microsoft.com/office/2007/relationships/stylesWithEffects" Target="stylesWithEffects.xml"/><Relationship Id="rId13" Type="http://schemas.openxmlformats.org/officeDocument/2006/relationships/image" Target="media/image1.png"/><Relationship Id="rId18" Type="http://schemas.microsoft.com/office/2007/relationships/hdphoto" Target="media/hdphoto3.wdp"/><Relationship Id="rId26" Type="http://schemas.microsoft.com/office/2007/relationships/hdphoto" Target="media/hdphoto7.wdp"/><Relationship Id="rId39" Type="http://schemas.openxmlformats.org/officeDocument/2006/relationships/theme" Target="theme/theme1.xml"/><Relationship Id="rId3" Type="http://schemas.openxmlformats.org/officeDocument/2006/relationships/customXml" Target="../customXml/item2.xml"/><Relationship Id="rId21" Type="http://schemas.openxmlformats.org/officeDocument/2006/relationships/image" Target="media/image5.png"/><Relationship Id="rId34" Type="http://schemas.openxmlformats.org/officeDocument/2006/relationships/header" Target="header2.xml"/><Relationship Id="rId7" Type="http://schemas.openxmlformats.org/officeDocument/2006/relationships/styles" Target="styles.xml"/><Relationship Id="rId12" Type="http://schemas.openxmlformats.org/officeDocument/2006/relationships/endnotes" Target="endnotes.xml"/><Relationship Id="rId17" Type="http://schemas.openxmlformats.org/officeDocument/2006/relationships/image" Target="media/image3.png"/><Relationship Id="rId25" Type="http://schemas.openxmlformats.org/officeDocument/2006/relationships/image" Target="media/image7.png"/><Relationship Id="rId33" Type="http://schemas.openxmlformats.org/officeDocument/2006/relationships/header" Target="header1.xml"/><Relationship Id="rId38" Type="http://schemas.openxmlformats.org/officeDocument/2006/relationships/fontTable" Target="fontTable.xml"/><Relationship Id="rId2" Type="http://schemas.openxmlformats.org/officeDocument/2006/relationships/customXml" Target="../customXml/item1.xml"/><Relationship Id="rId16" Type="http://schemas.microsoft.com/office/2007/relationships/hdphoto" Target="media/hdphoto2.wdp"/><Relationship Id="rId20" Type="http://schemas.microsoft.com/office/2007/relationships/hdphoto" Target="media/hdphoto4.wdp"/><Relationship Id="rId29" Type="http://schemas.openxmlformats.org/officeDocument/2006/relationships/image" Target="media/image9.png"/><Relationship Id="rId1" Type="http://schemas.microsoft.com/office/2006/relationships/keyMapCustomizations" Target="customizations.xml"/><Relationship Id="rId6" Type="http://schemas.openxmlformats.org/officeDocument/2006/relationships/numbering" Target="numbering.xml"/><Relationship Id="rId11" Type="http://schemas.openxmlformats.org/officeDocument/2006/relationships/footnotes" Target="footnotes.xml"/><Relationship Id="rId24" Type="http://schemas.microsoft.com/office/2007/relationships/hdphoto" Target="media/hdphoto6.wdp"/><Relationship Id="rId32" Type="http://schemas.microsoft.com/office/2007/relationships/hdphoto" Target="media/hdphoto10.wdp"/><Relationship Id="rId37" Type="http://schemas.openxmlformats.org/officeDocument/2006/relationships/header" Target="header3.xml"/><Relationship Id="rId66" Type="http://schemas.microsoft.com/office/2011/relationships/commentsExtended" Target="commentsExtended.xml"/><Relationship Id="rId5" Type="http://schemas.openxmlformats.org/officeDocument/2006/relationships/customXml" Target="../customXml/item4.xml"/><Relationship Id="rId15" Type="http://schemas.openxmlformats.org/officeDocument/2006/relationships/image" Target="media/image2.png"/><Relationship Id="rId23" Type="http://schemas.openxmlformats.org/officeDocument/2006/relationships/image" Target="media/image6.png"/><Relationship Id="rId28" Type="http://schemas.microsoft.com/office/2007/relationships/hdphoto" Target="media/hdphoto8.wdp"/><Relationship Id="rId36" Type="http://schemas.openxmlformats.org/officeDocument/2006/relationships/footer" Target="footer2.xml"/><Relationship Id="rId10" Type="http://schemas.openxmlformats.org/officeDocument/2006/relationships/webSettings" Target="webSettings.xml"/><Relationship Id="rId19" Type="http://schemas.openxmlformats.org/officeDocument/2006/relationships/image" Target="media/image4.png"/><Relationship Id="rId31" Type="http://schemas.openxmlformats.org/officeDocument/2006/relationships/image" Target="media/image10.png"/><Relationship Id="rId65" Type="http://schemas.microsoft.com/office/2011/relationships/people" Target="people.xml"/><Relationship Id="rId4" Type="http://schemas.openxmlformats.org/officeDocument/2006/relationships/customXml" Target="../customXml/item3.xml"/><Relationship Id="rId9" Type="http://schemas.openxmlformats.org/officeDocument/2006/relationships/settings" Target="settings.xml"/><Relationship Id="rId14" Type="http://schemas.microsoft.com/office/2007/relationships/hdphoto" Target="media/hdphoto1.wdp"/><Relationship Id="rId22" Type="http://schemas.microsoft.com/office/2007/relationships/hdphoto" Target="media/hdphoto5.wdp"/><Relationship Id="rId27" Type="http://schemas.openxmlformats.org/officeDocument/2006/relationships/image" Target="media/image8.png"/><Relationship Id="rId30" Type="http://schemas.microsoft.com/office/2007/relationships/hdphoto" Target="media/hdphoto9.wdp"/><Relationship Id="rId35"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StatusTo xmlns="BA136110-6DB6-4D4F-BBEF-E65F0E2C2EE2">Copyedit</StatusTo>
    <Chapter_x0020_Number xmlns="149daad8-53e0-4e54-a1b9-e9d4e4fc36cb">08</Chapter_x0020_Number>
    <StatusFrom xmlns="BA136110-6DB6-4D4F-BBEF-E65F0E2C2EE2">Editor Approved</StatusFrom>
    <Status xmlns="119e8ce9-fc33-4402-becb-6d0fbcbb8ab0">Copyedit</Status>
    <Update_x0020_ChapterOn_x0020_Root xmlns="ba136110-6db6-4d4f-bbef-e65f0e2c2ee2">
      <Url>https://apressmedia.sharepoint.com/sites/201309/practicalhadoop/_layouts/15/wrkstat.aspx?List=ba136110-6db6-4d4f-bbef-e65f0e2c2ee2&amp;WorkflowInstanceName=d2564322-cf80-4de5-90d2-d639523b7896</Url>
      <Description>Complete</Description>
    </Update_x0020_ChapterOn_x0020_Root>
    <Update_x0020_ChapterOn_x0020_Root_x0028_1_x0029_ xmlns="ba136110-6db6-4d4f-bbef-e65f0e2c2ee2">
      <Url xsi:nil="true"/>
      <Description xsi:nil="true"/>
    </Update_x0020_ChapterOn_x0020_Root_x0028_1_x0029_>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041117935FB88B47B595F0FBC919CDAB" ma:contentTypeVersion="" ma:contentTypeDescription="Create a new document." ma:contentTypeScope="" ma:versionID="161691d85b216a23118f0bdf8c43c534">
  <xsd:schema xmlns:xsd="http://www.w3.org/2001/XMLSchema" xmlns:xs="http://www.w3.org/2001/XMLSchema" xmlns:p="http://schemas.microsoft.com/office/2006/metadata/properties" xmlns:ns2="119e8ce9-fc33-4402-becb-6d0fbcbb8ab0" xmlns:ns3="149daad8-53e0-4e54-a1b9-e9d4e4fc36cb" xmlns:ns4="BA136110-6DB6-4D4F-BBEF-E65F0E2C2EE2" xmlns:ns5="ba136110-6db6-4d4f-bbef-e65f0e2c2ee2" targetNamespace="http://schemas.microsoft.com/office/2006/metadata/properties" ma:root="true" ma:fieldsID="2f4279741116abd71be9c343e0608077" ns2:_="" ns3:_="" ns4:_="" ns5:_="">
    <xsd:import namespace="119e8ce9-fc33-4402-becb-6d0fbcbb8ab0"/>
    <xsd:import namespace="149daad8-53e0-4e54-a1b9-e9d4e4fc36cb"/>
    <xsd:import namespace="BA136110-6DB6-4D4F-BBEF-E65F0E2C2EE2"/>
    <xsd:import namespace="ba136110-6db6-4d4f-bbef-e65f0e2c2ee2"/>
    <xsd:element name="properties">
      <xsd:complexType>
        <xsd:sequence>
          <xsd:element name="documentManagement">
            <xsd:complexType>
              <xsd:all>
                <xsd:element ref="ns2:Status" minOccurs="0"/>
                <xsd:element ref="ns3:Chapter_x0020_Number" minOccurs="0"/>
                <xsd:element ref="ns4:StatusFrom" minOccurs="0"/>
                <xsd:element ref="ns4:StatusTo" minOccurs="0"/>
                <xsd:element ref="ns5:Update_x0020_ChapterOn_x0020_Root" minOccurs="0"/>
                <xsd:element ref="ns5:Update_x0020_ChapterOn_x0020_Root_x0028_1_x0029_"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19e8ce9-fc33-4402-becb-6d0fbcbb8ab0" elementFormDefault="qualified">
    <xsd:import namespace="http://schemas.microsoft.com/office/2006/documentManagement/types"/>
    <xsd:import namespace="http://schemas.microsoft.com/office/infopath/2007/PartnerControls"/>
    <xsd:element name="Status" ma:index="8" nillable="true" ma:displayName="Status" ma:default="First Draft" ma:format="Dropdown" ma:internalName="Status">
      <xsd:simpleType>
        <xsd:restriction base="dms:Choice">
          <xsd:enumeration value="First Draft"/>
          <xsd:enumeration value="First Draft Approved"/>
          <xsd:enumeration value="Template Validated"/>
          <xsd:enumeration value="Tech Review"/>
          <xsd:enumeration value="Tech Review Approved"/>
          <xsd:enumeration value="Author Review"/>
          <xsd:enumeration value="Editor Approved"/>
          <xsd:enumeration value="Copyedit"/>
          <xsd:enumeration value="Author Copyedit Review"/>
          <xsd:enumeration value="Copyedit Approved"/>
          <xsd:enumeration value="Index"/>
          <xsd:enumeration value="Chapter Page Proof"/>
          <xsd:enumeration value="Corrections"/>
          <xsd:enumeration value="Chapter Review"/>
          <xsd:enumeration value="Chapter Approved"/>
        </xsd:restriction>
      </xsd:simpleType>
    </xsd:element>
  </xsd:schema>
  <xsd:schema xmlns:xsd="http://www.w3.org/2001/XMLSchema" xmlns:xs="http://www.w3.org/2001/XMLSchema" xmlns:dms="http://schemas.microsoft.com/office/2006/documentManagement/types" xmlns:pc="http://schemas.microsoft.com/office/infopath/2007/PartnerControls" targetNamespace="149daad8-53e0-4e54-a1b9-e9d4e4fc36cb" elementFormDefault="qualified">
    <xsd:import namespace="http://schemas.microsoft.com/office/2006/documentManagement/types"/>
    <xsd:import namespace="http://schemas.microsoft.com/office/infopath/2007/PartnerControls"/>
    <xsd:element name="Chapter_x0020_Number" ma:index="9" nillable="true" ma:displayName="Chapter Number" ma:internalName="Chapter_x0020_Number">
      <xsd:simpleType>
        <xsd:restriction base="dms:Text">
          <xsd:maxLength value="2"/>
        </xsd:restriction>
      </xsd:simpleType>
    </xsd:element>
  </xsd:schema>
  <xsd:schema xmlns:xsd="http://www.w3.org/2001/XMLSchema" xmlns:xs="http://www.w3.org/2001/XMLSchema" xmlns:dms="http://schemas.microsoft.com/office/2006/documentManagement/types" xmlns:pc="http://schemas.microsoft.com/office/infopath/2007/PartnerControls" targetNamespace="BA136110-6DB6-4D4F-BBEF-E65F0E2C2EE2" elementFormDefault="qualified">
    <xsd:import namespace="http://schemas.microsoft.com/office/2006/documentManagement/types"/>
    <xsd:import namespace="http://schemas.microsoft.com/office/infopath/2007/PartnerControls"/>
    <xsd:element name="StatusFrom" ma:index="10" nillable="true" ma:displayName="StatusFrom" ma:default="First Draft" ma:format="Dropdown" ma:internalName="StatusFrom">
      <xsd:simpleType>
        <xsd:restriction base="dms:Choice">
          <xsd:enumeration value="First Draft"/>
          <xsd:enumeration value="First Draft Approved"/>
          <xsd:enumeration value="Template Validated"/>
          <xsd:enumeration value="Tech Review"/>
          <xsd:enumeration value="Tech Review Approved"/>
          <xsd:enumeration value="Author Review"/>
          <xsd:enumeration value="Editor Approved"/>
          <xsd:enumeration value="Copyedit"/>
          <xsd:enumeration value="Author Copyedit Review"/>
          <xsd:enumeration value="Copyedit Approved"/>
          <xsd:enumeration value="Index"/>
          <xsd:enumeration value="Chapter Page Proof"/>
          <xsd:enumeration value="Corrections"/>
          <xsd:enumeration value="Chapter Review"/>
          <xsd:enumeration value="Chapter Approved"/>
        </xsd:restriction>
      </xsd:simpleType>
    </xsd:element>
    <xsd:element name="StatusTo" ma:index="11" nillable="true" ma:displayName="StatusTo" ma:default="First Draft" ma:format="Dropdown" ma:internalName="StatusTo">
      <xsd:simpleType>
        <xsd:restriction base="dms:Choice">
          <xsd:enumeration value="First Draft"/>
          <xsd:enumeration value="First Draft Approved"/>
          <xsd:enumeration value="Template Validated"/>
          <xsd:enumeration value="Tech Review"/>
          <xsd:enumeration value="Tech Review Approved"/>
          <xsd:enumeration value="Author Review"/>
          <xsd:enumeration value="Editor Approved"/>
          <xsd:enumeration value="Copyedit"/>
          <xsd:enumeration value="Author Copyedit Review"/>
          <xsd:enumeration value="Copyedit Approved"/>
          <xsd:enumeration value="Index"/>
          <xsd:enumeration value="Chapter Page Proof"/>
          <xsd:enumeration value="Corrections"/>
          <xsd:enumeration value="Chapter Review"/>
          <xsd:enumeration value="Chapter Approved"/>
        </xsd:restriction>
      </xsd:simpleType>
    </xsd:element>
  </xsd:schema>
  <xsd:schema xmlns:xsd="http://www.w3.org/2001/XMLSchema" xmlns:xs="http://www.w3.org/2001/XMLSchema" xmlns:dms="http://schemas.microsoft.com/office/2006/documentManagement/types" xmlns:pc="http://schemas.microsoft.com/office/infopath/2007/PartnerControls" targetNamespace="ba136110-6db6-4d4f-bbef-e65f0e2c2ee2" elementFormDefault="qualified">
    <xsd:import namespace="http://schemas.microsoft.com/office/2006/documentManagement/types"/>
    <xsd:import namespace="http://schemas.microsoft.com/office/infopath/2007/PartnerControls"/>
    <xsd:element name="Update_x0020_ChapterOn_x0020_Root" ma:index="12" nillable="true" ma:displayName="Update ChapterOn Root" ma:internalName="Update_x0020_ChapterOn_x0020_Root">
      <xsd:complexType>
        <xsd:complexContent>
          <xsd:extension base="dms:URL">
            <xsd:sequence>
              <xsd:element name="Url" type="dms:ValidUrl" minOccurs="0" nillable="true"/>
              <xsd:element name="Description" type="xsd:string" nillable="true"/>
            </xsd:sequence>
          </xsd:extension>
        </xsd:complexContent>
      </xsd:complexType>
    </xsd:element>
    <xsd:element name="Update_x0020_ChapterOn_x0020_Root_x0028_1_x0029_" ma:index="13" nillable="true" ma:displayName="Update ChapterOn Root" ma:internalName="Update_x0020_ChapterOn_x0020_Root_x0028_1_x0029_">
      <xsd:complexType>
        <xsd:complexContent>
          <xsd:extension base="dms:URL">
            <xsd:sequence>
              <xsd:element name="Url" type="dms:ValidUrl" minOccurs="0" nillable="true"/>
              <xsd:element name="Description" type="xsd:string"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BFCDBBCD-2B7D-410A-9442-DBED9B9F1D75}">
  <ds:schemaRefs>
    <ds:schemaRef ds:uri="http://schemas.microsoft.com/office/2006/metadata/properties"/>
    <ds:schemaRef ds:uri="http://purl.org/dc/elements/1.1/"/>
    <ds:schemaRef ds:uri="http://www.w3.org/XML/1998/namespace"/>
    <ds:schemaRef ds:uri="ba136110-6db6-4d4f-bbef-e65f0e2c2ee2"/>
    <ds:schemaRef ds:uri="http://purl.org/dc/terms/"/>
    <ds:schemaRef ds:uri="119e8ce9-fc33-4402-becb-6d0fbcbb8ab0"/>
    <ds:schemaRef ds:uri="http://schemas.openxmlformats.org/package/2006/metadata/core-properties"/>
    <ds:schemaRef ds:uri="http://purl.org/dc/dcmitype/"/>
    <ds:schemaRef ds:uri="149daad8-53e0-4e54-a1b9-e9d4e4fc36cb"/>
    <ds:schemaRef ds:uri="http://schemas.microsoft.com/office/2006/documentManagement/types"/>
    <ds:schemaRef ds:uri="http://schemas.microsoft.com/office/infopath/2007/PartnerControls"/>
    <ds:schemaRef ds:uri="BA136110-6DB6-4D4F-BBEF-E65F0E2C2EE2"/>
  </ds:schemaRefs>
</ds:datastoreItem>
</file>

<file path=customXml/itemProps2.xml><?xml version="1.0" encoding="utf-8"?>
<ds:datastoreItem xmlns:ds="http://schemas.openxmlformats.org/officeDocument/2006/customXml" ds:itemID="{9594CEDF-6BD5-461E-8EF0-8CBDD916FC16}">
  <ds:schemaRefs>
    <ds:schemaRef ds:uri="http://schemas.microsoft.com/sharepoint/v3/contenttype/forms"/>
  </ds:schemaRefs>
</ds:datastoreItem>
</file>

<file path=customXml/itemProps3.xml><?xml version="1.0" encoding="utf-8"?>
<ds:datastoreItem xmlns:ds="http://schemas.openxmlformats.org/officeDocument/2006/customXml" ds:itemID="{35586C15-7640-4D82-AC96-29894764C9B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19e8ce9-fc33-4402-becb-6d0fbcbb8ab0"/>
    <ds:schemaRef ds:uri="149daad8-53e0-4e54-a1b9-e9d4e4fc36cb"/>
    <ds:schemaRef ds:uri="BA136110-6DB6-4D4F-BBEF-E65F0E2C2EE2"/>
    <ds:schemaRef ds:uri="ba136110-6db6-4d4f-bbef-e65f0e2c2ee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D1B08867-29FB-419D-A5A4-ED3CAF0A0D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671</TotalTime>
  <Pages>8</Pages>
  <Words>1039</Words>
  <Characters>5504</Characters>
  <Application>Microsoft Office Word</Application>
  <DocSecurity>0</DocSecurity>
  <Lines>45</Lines>
  <Paragraphs>13</Paragraphs>
  <ScaleCrop>false</ScaleCrop>
  <HeadingPairs>
    <vt:vector size="2" baseType="variant">
      <vt:variant>
        <vt:lpstr>Title</vt:lpstr>
      </vt:variant>
      <vt:variant>
        <vt:i4>1</vt:i4>
      </vt:variant>
    </vt:vector>
  </HeadingPairs>
  <TitlesOfParts>
    <vt:vector size="1" baseType="lpstr">
      <vt:lpstr>Apress Standard Book Design</vt:lpstr>
    </vt:vector>
  </TitlesOfParts>
  <Company>SPi</Company>
  <LinksUpToDate>false</LinksUpToDate>
  <CharactersWithSpaces>6530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Apress Standard Book Design</dc:title>
  <dc:creator>BPR</dc:creator>
  <cp:lastModifiedBy>Windows User</cp:lastModifiedBy>
  <cp:revision>9</cp:revision>
  <cp:lastPrinted>2009-03-19T04:35:00Z</cp:lastPrinted>
  <dcterms:created xsi:type="dcterms:W3CDTF">2014-12-07T20:46:00Z</dcterms:created>
  <dcterms:modified xsi:type="dcterms:W3CDTF">2014-12-08T07:56:00Z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0x010100041117935FB88B47B595F0FBC919CDAB</vt:lpwstr>
  </property>
</Properties>
</file>